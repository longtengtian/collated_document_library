
<file path=[Content_Types].xml><?xml version="1.0" encoding="utf-8"?>
<Types xmlns="http://schemas.openxmlformats.org/package/2006/content-types">
  <Default Extension="xml" ContentType="application/xml"/>
  <Default Extension="png" ContentType="image/png"/>
  <Default Extension="jpeg" ContentType="image/jpeg"/>
  <Default Extension="bmp" ContentType="image/bmp"/>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val="0"/>
        <w:widowControl/>
        <w:kinsoku/>
        <w:wordWrap/>
        <w:overflowPunct/>
        <w:topLinePunct w:val="0"/>
        <w:autoSpaceDE/>
        <w:autoSpaceDN/>
        <w:bidi w:val="0"/>
        <w:adjustRightInd w:val="0"/>
        <w:snapToGrid w:val="0"/>
        <w:spacing w:line="360" w:lineRule="auto"/>
        <w:jc w:val="center"/>
        <w:textAlignment w:val="auto"/>
        <w:outlineLvl w:val="0"/>
        <w:rPr>
          <w:rFonts w:hint="eastAsia" w:eastAsia="微软雅黑"/>
          <w:lang w:eastAsia="zh-CN"/>
        </w:rPr>
      </w:pPr>
      <w:r>
        <w:rPr>
          <w:rFonts w:hint="eastAsia"/>
        </w:rPr>
        <w:t>Java面试通关秘籍汇总集</w:t>
      </w:r>
      <w:r>
        <w:rPr>
          <w:rFonts w:hint="eastAsia"/>
          <w:lang w:eastAsia="zh-CN"/>
        </w:rPr>
        <w:t>（分布式篇）</w:t>
      </w:r>
    </w:p>
    <w:p>
      <w:pPr>
        <w:pStyle w:val="4"/>
        <w:numPr>
          <w:ilvl w:val="0"/>
          <w:numId w:val="1"/>
        </w:numPr>
        <w:rPr>
          <w:rFonts w:hint="eastAsia"/>
        </w:rPr>
      </w:pPr>
      <w:r>
        <w:rPr>
          <w:rFonts w:hint="eastAsia"/>
          <w:lang w:eastAsia="zh-CN"/>
        </w:rPr>
        <w:t>分布式</w:t>
      </w:r>
    </w:p>
    <w:p>
      <w:pPr>
        <w:pStyle w:val="4"/>
        <w:numPr>
          <w:ilvl w:val="0"/>
          <w:numId w:val="0"/>
        </w:numPr>
        <w:rPr>
          <w:rFonts w:hint="eastAsia"/>
        </w:rPr>
      </w:pPr>
      <w:r>
        <w:rPr>
          <w:rFonts w:hint="eastAsia"/>
          <w:lang w:val="en-US" w:eastAsia="zh-CN"/>
        </w:rPr>
        <w:t>4</w:t>
      </w:r>
      <w:r>
        <w:rPr>
          <w:rFonts w:hint="eastAsia"/>
        </w:rPr>
        <w:t>.1</w:t>
      </w:r>
      <w:r>
        <w:rPr>
          <w:rFonts w:hint="eastAsia"/>
          <w:lang w:val="en-US" w:eastAsia="zh-CN"/>
        </w:rPr>
        <w:tab/>
      </w:r>
      <w:r>
        <w:rPr>
          <w:rFonts w:hint="eastAsia"/>
        </w:rPr>
        <w:t>Nginx</w:t>
      </w:r>
    </w:p>
    <w:p>
      <w:pPr>
        <w:pStyle w:val="5"/>
        <w:rPr>
          <w:rFonts w:hint="eastAsia"/>
          <w:lang w:val="en-US" w:eastAsia="zh-CN"/>
        </w:rPr>
      </w:pPr>
      <w:r>
        <w:rPr>
          <w:rFonts w:hint="eastAsia"/>
          <w:lang w:val="en-US" w:eastAsia="zh-CN"/>
        </w:rPr>
        <w:t>4.1.1 C10K 问题引发的技术变革</w:t>
      </w:r>
    </w:p>
    <w:p>
      <w:pPr>
        <w:pStyle w:val="6"/>
      </w:pPr>
      <w:r>
        <w:rPr>
          <w:rFonts w:hint="default"/>
        </w:rPr>
        <w:t>C10K 问题</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服务器应用领域很古老很出名的一个问题，大意是说单台服务器要同时支持并发 10K 量级的连接，这些连接可能是保持存活状态的。</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25"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解决这一问题，主要思路有两个：一个是对于每个连接处理分配一个独立的进程/线程；另一个思路是用同一进程/线程来同时处理若干连接。</w:t>
      </w:r>
    </w:p>
    <w:p>
      <w:pPr>
        <w:pStyle w:val="6"/>
        <w:rPr>
          <w:rFonts w:hint="eastAsia"/>
        </w:rPr>
      </w:pPr>
      <w:bookmarkStart w:id="0" w:name="t1"/>
      <w:bookmarkEnd w:id="0"/>
      <w:r>
        <w:rPr>
          <w:rFonts w:hint="eastAsia"/>
        </w:rPr>
        <w:t>每个进程/线程处理一个连接</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这一思路最为直接。但是由于申请进程/线程会占用相当可观的系统资源，同时对于多进程/线程的管理会对系统造成压力，因此这种方案不具备良好的可扩展性。</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25"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因此，这一思路在服务器资源还没有富裕到足够程度的时候，是不可行的；即便资源足够富裕，效率也不够高。</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25"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问题：资源占用过多，可扩展性差。</w:t>
      </w:r>
    </w:p>
    <w:p>
      <w:pPr>
        <w:pStyle w:val="6"/>
        <w:rPr>
          <w:rFonts w:hint="eastAsia"/>
        </w:rPr>
      </w:pPr>
      <w:bookmarkStart w:id="1" w:name="t2"/>
      <w:bookmarkEnd w:id="1"/>
      <w:r>
        <w:rPr>
          <w:rFonts w:hint="eastAsia"/>
        </w:rPr>
        <w:t>每个进程/线程同时处理多个连接</w:t>
      </w:r>
    </w:p>
    <w:p>
      <w:pPr>
        <w:pStyle w:val="7"/>
        <w:rPr>
          <w:rFonts w:hint="eastAsia"/>
        </w:rPr>
      </w:pPr>
      <w:bookmarkStart w:id="2" w:name="t3"/>
      <w:bookmarkEnd w:id="2"/>
      <w:r>
        <w:rPr>
          <w:rFonts w:hint="eastAsia"/>
        </w:rPr>
        <w:t>传统思路</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最简单的方法是循环挨个处理各个连接，每个连接对应一个 socket，当所有 socket 都有数据的时候，这种方法是可行的。</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25"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但是当应用读取某个 socket 的文件数据不 ready 的时候，整个应用会阻塞在这里等待该文件句柄，即使别的文件句柄 ready，也无法往下处理。</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shd w:val="clear" w:fill="FFFFFF"/>
        </w:rPr>
        <w:t>思路：直接循环处理多个连接。</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shd w:val="clear" w:fill="FFFFFF"/>
        </w:rPr>
        <w:t>问题：任一文件句柄的不成功会阻塞住整个应用。</w:t>
      </w:r>
    </w:p>
    <w:p>
      <w:pPr>
        <w:pStyle w:val="7"/>
        <w:rPr>
          <w:rFonts w:hint="eastAsia"/>
        </w:rPr>
      </w:pPr>
      <w:bookmarkStart w:id="3" w:name="t4"/>
      <w:bookmarkEnd w:id="3"/>
      <w:r>
        <w:rPr>
          <w:rFonts w:hint="eastAsia"/>
        </w:rPr>
        <w:t>select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要解决上面阻塞的问题，思路很简单，如果我在读取文件句柄之前，先查下它的状态，ready 了就进行处理，不 ready 就不进行处理，这不就解决了这个问题了嘛？</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25"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于是有了 select 方案。用一个 fd_set 结构体来告诉内核同时监控多个文件句柄，当其中有文件句柄的状态发生指定变化（例如某句柄由不可用变为可用）或超时，则调用返回。之后应用可以使用 FD_ISSET 来逐个查看是哪个文件句柄的状态发生了变化。</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25"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这样做，小规模的连接问题不大，但当连接数很多（文件句柄个数很多）的时候，逐个检查状态就很慢了。因此，select 往往存在管理的句柄上限（FD_SETSIZE）。同时，在使用上，因为只有一个字段记录关注和发生事件，每次调用之前要重新初始化 fd_set 结构体。</w:t>
      </w:r>
    </w:p>
    <w:p>
      <w:pPr>
        <w:pStyle w:val="15"/>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226" w:beforeAutospacing="0" w:after="226" w:afterAutospacing="0" w:line="285" w:lineRule="atLeast"/>
        <w:ind w:left="0" w:right="0"/>
        <w:rPr>
          <w:rFonts w:hint="eastAsia" w:ascii="微软雅黑" w:hAnsi="微软雅黑" w:eastAsia="微软雅黑" w:cs="微软雅黑"/>
          <w:color w:val="000000"/>
          <w:sz w:val="24"/>
          <w:szCs w:val="24"/>
        </w:rPr>
      </w:pPr>
      <w:r>
        <w:rPr>
          <w:rFonts w:hint="eastAsia" w:ascii="微软雅黑" w:hAnsi="微软雅黑" w:eastAsia="微软雅黑" w:cs="微软雅黑"/>
          <w:b/>
          <w:i w:val="0"/>
          <w:caps w:val="0"/>
          <w:color w:val="445588"/>
          <w:spacing w:val="0"/>
          <w:sz w:val="24"/>
          <w:szCs w:val="24"/>
          <w:shd w:val="clear" w:fill="F8F8F8"/>
        </w:rPr>
        <w:t>int</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b/>
          <w:i w:val="0"/>
          <w:caps w:val="0"/>
          <w:color w:val="990000"/>
          <w:spacing w:val="0"/>
          <w:sz w:val="24"/>
          <w:szCs w:val="24"/>
          <w:shd w:val="clear" w:fill="F8F8F8"/>
        </w:rPr>
        <w:t>select</w:t>
      </w:r>
      <w:r>
        <w:rPr>
          <w:rFonts w:hint="eastAsia" w:ascii="微软雅黑" w:hAnsi="微软雅黑" w:eastAsia="微软雅黑" w:cs="微软雅黑"/>
          <w:i w:val="0"/>
          <w:caps w:val="0"/>
          <w:color w:val="000000"/>
          <w:spacing w:val="0"/>
          <w:sz w:val="24"/>
          <w:szCs w:val="24"/>
          <w:shd w:val="clear" w:fill="F8F8F8"/>
        </w:rPr>
        <w:t>(</w:t>
      </w:r>
      <w:r>
        <w:rPr>
          <w:rFonts w:hint="eastAsia" w:ascii="微软雅黑" w:hAnsi="微软雅黑" w:eastAsia="微软雅黑" w:cs="微软雅黑"/>
          <w:b/>
          <w:i w:val="0"/>
          <w:caps w:val="0"/>
          <w:color w:val="445588"/>
          <w:spacing w:val="0"/>
          <w:sz w:val="24"/>
          <w:szCs w:val="24"/>
          <w:shd w:val="clear" w:fill="F8F8F8"/>
        </w:rPr>
        <w:t>int</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i w:val="0"/>
          <w:caps w:val="0"/>
          <w:color w:val="000000"/>
          <w:spacing w:val="0"/>
          <w:sz w:val="24"/>
          <w:szCs w:val="24"/>
          <w:shd w:val="clear" w:fill="F8F8F8"/>
        </w:rPr>
        <w:t>nfds,</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i w:val="0"/>
          <w:caps w:val="0"/>
          <w:color w:val="000000"/>
          <w:spacing w:val="0"/>
          <w:sz w:val="24"/>
          <w:szCs w:val="24"/>
          <w:shd w:val="clear" w:fill="F8F8F8"/>
        </w:rPr>
        <w:t>fd_set</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b/>
          <w:i w:val="0"/>
          <w:caps w:val="0"/>
          <w:color w:val="000000"/>
          <w:spacing w:val="0"/>
          <w:sz w:val="24"/>
          <w:szCs w:val="24"/>
          <w:shd w:val="clear" w:fill="F8F8F8"/>
        </w:rPr>
        <w:t>*</w:t>
      </w:r>
      <w:r>
        <w:rPr>
          <w:rFonts w:hint="eastAsia" w:ascii="微软雅黑" w:hAnsi="微软雅黑" w:eastAsia="微软雅黑" w:cs="微软雅黑"/>
          <w:i w:val="0"/>
          <w:caps w:val="0"/>
          <w:color w:val="000000"/>
          <w:spacing w:val="0"/>
          <w:sz w:val="24"/>
          <w:szCs w:val="24"/>
          <w:shd w:val="clear" w:fill="F8F8F8"/>
        </w:rPr>
        <w:t>readfds,</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i w:val="0"/>
          <w:caps w:val="0"/>
          <w:color w:val="000000"/>
          <w:spacing w:val="0"/>
          <w:sz w:val="24"/>
          <w:szCs w:val="24"/>
          <w:shd w:val="clear" w:fill="F8F8F8"/>
        </w:rPr>
        <w:t>fd_set</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b/>
          <w:i w:val="0"/>
          <w:caps w:val="0"/>
          <w:color w:val="000000"/>
          <w:spacing w:val="0"/>
          <w:sz w:val="24"/>
          <w:szCs w:val="24"/>
          <w:shd w:val="clear" w:fill="F8F8F8"/>
        </w:rPr>
        <w:t>*</w:t>
      </w:r>
      <w:r>
        <w:rPr>
          <w:rFonts w:hint="eastAsia" w:ascii="微软雅黑" w:hAnsi="微软雅黑" w:eastAsia="微软雅黑" w:cs="微软雅黑"/>
          <w:i w:val="0"/>
          <w:caps w:val="0"/>
          <w:color w:val="000000"/>
          <w:spacing w:val="0"/>
          <w:sz w:val="24"/>
          <w:szCs w:val="24"/>
          <w:shd w:val="clear" w:fill="F8F8F8"/>
        </w:rPr>
        <w:t>writefds,</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i w:val="0"/>
          <w:caps w:val="0"/>
          <w:color w:val="000000"/>
          <w:spacing w:val="0"/>
          <w:sz w:val="24"/>
          <w:szCs w:val="24"/>
          <w:shd w:val="clear" w:fill="F8F8F8"/>
        </w:rPr>
        <w:t>fd_set</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b/>
          <w:i w:val="0"/>
          <w:caps w:val="0"/>
          <w:color w:val="000000"/>
          <w:spacing w:val="0"/>
          <w:sz w:val="24"/>
          <w:szCs w:val="24"/>
          <w:shd w:val="clear" w:fill="F8F8F8"/>
        </w:rPr>
        <w:t>*</w:t>
      </w:r>
      <w:r>
        <w:rPr>
          <w:rFonts w:hint="eastAsia" w:ascii="微软雅黑" w:hAnsi="微软雅黑" w:eastAsia="微软雅黑" w:cs="微软雅黑"/>
          <w:i w:val="0"/>
          <w:caps w:val="0"/>
          <w:color w:val="000000"/>
          <w:spacing w:val="0"/>
          <w:sz w:val="24"/>
          <w:szCs w:val="24"/>
          <w:shd w:val="clear" w:fill="F8F8F8"/>
        </w:rPr>
        <w:t>exceptfds,</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b/>
          <w:i w:val="0"/>
          <w:caps w:val="0"/>
          <w:color w:val="000000"/>
          <w:spacing w:val="0"/>
          <w:sz w:val="24"/>
          <w:szCs w:val="24"/>
          <w:shd w:val="clear" w:fill="F8F8F8"/>
        </w:rPr>
        <w:t>struct</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i w:val="0"/>
          <w:caps w:val="0"/>
          <w:color w:val="000000"/>
          <w:spacing w:val="0"/>
          <w:sz w:val="24"/>
          <w:szCs w:val="24"/>
          <w:shd w:val="clear" w:fill="F8F8F8"/>
        </w:rPr>
        <w:t>timeval</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b/>
          <w:i w:val="0"/>
          <w:caps w:val="0"/>
          <w:color w:val="000000"/>
          <w:spacing w:val="0"/>
          <w:sz w:val="24"/>
          <w:szCs w:val="24"/>
          <w:shd w:val="clear" w:fill="F8F8F8"/>
        </w:rPr>
        <w:t>*</w:t>
      </w:r>
      <w:r>
        <w:rPr>
          <w:rFonts w:hint="eastAsia" w:ascii="微软雅黑" w:hAnsi="微软雅黑" w:eastAsia="微软雅黑" w:cs="微软雅黑"/>
          <w:i w:val="0"/>
          <w:caps w:val="0"/>
          <w:color w:val="000000"/>
          <w:spacing w:val="0"/>
          <w:sz w:val="24"/>
          <w:szCs w:val="24"/>
          <w:shd w:val="clear" w:fill="F8F8F8"/>
        </w:rPr>
        <w:t>timeout);</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shd w:val="clear" w:fill="FFFFFF"/>
        </w:rPr>
        <w:t>思路：有连接请求抵达了再检查处理。</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shd w:val="clear" w:fill="FFFFFF"/>
        </w:rPr>
        <w:t>问题：句柄上限+重复初始化+逐个排查所有文件句柄状态效率不高。</w:t>
      </w:r>
    </w:p>
    <w:p>
      <w:pPr>
        <w:pStyle w:val="7"/>
        <w:rPr>
          <w:rFonts w:hint="eastAsia"/>
        </w:rPr>
      </w:pPr>
      <w:bookmarkStart w:id="4" w:name="t5"/>
      <w:bookmarkEnd w:id="4"/>
      <w:r>
        <w:rPr>
          <w:rFonts w:hint="eastAsia"/>
        </w:rPr>
        <w:t>poll</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poll 主要解决 select 的前两个问题：通过一个 pollfd 数组向内核传递需要关注的事件消除文件句柄上限，同时使用不同字段分别标注关注事件和发生事件，来避免重复初始化。</w:t>
      </w:r>
    </w:p>
    <w:p>
      <w:pPr>
        <w:pStyle w:val="15"/>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226" w:beforeAutospacing="0" w:after="226" w:afterAutospacing="0" w:line="285" w:lineRule="atLeast"/>
        <w:ind w:left="0" w:right="0"/>
        <w:rPr>
          <w:rFonts w:hint="eastAsia" w:ascii="微软雅黑" w:hAnsi="微软雅黑" w:eastAsia="微软雅黑" w:cs="微软雅黑"/>
          <w:color w:val="000000"/>
          <w:sz w:val="24"/>
          <w:szCs w:val="24"/>
        </w:rPr>
      </w:pPr>
      <w:r>
        <w:rPr>
          <w:rFonts w:hint="eastAsia" w:ascii="微软雅黑" w:hAnsi="微软雅黑" w:eastAsia="微软雅黑" w:cs="微软雅黑"/>
          <w:b/>
          <w:i w:val="0"/>
          <w:caps w:val="0"/>
          <w:color w:val="445588"/>
          <w:spacing w:val="0"/>
          <w:sz w:val="24"/>
          <w:szCs w:val="24"/>
          <w:shd w:val="clear" w:fill="F8F8F8"/>
        </w:rPr>
        <w:t>int</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b/>
          <w:i w:val="0"/>
          <w:caps w:val="0"/>
          <w:color w:val="990000"/>
          <w:spacing w:val="0"/>
          <w:sz w:val="24"/>
          <w:szCs w:val="24"/>
          <w:shd w:val="clear" w:fill="F8F8F8"/>
        </w:rPr>
        <w:t>poll</w:t>
      </w:r>
      <w:r>
        <w:rPr>
          <w:rFonts w:hint="eastAsia" w:ascii="微软雅黑" w:hAnsi="微软雅黑" w:eastAsia="微软雅黑" w:cs="微软雅黑"/>
          <w:i w:val="0"/>
          <w:caps w:val="0"/>
          <w:color w:val="000000"/>
          <w:spacing w:val="0"/>
          <w:sz w:val="24"/>
          <w:szCs w:val="24"/>
          <w:shd w:val="clear" w:fill="F8F8F8"/>
        </w:rPr>
        <w:t>(</w:t>
      </w:r>
      <w:r>
        <w:rPr>
          <w:rFonts w:hint="eastAsia" w:ascii="微软雅黑" w:hAnsi="微软雅黑" w:eastAsia="微软雅黑" w:cs="微软雅黑"/>
          <w:b/>
          <w:i w:val="0"/>
          <w:caps w:val="0"/>
          <w:color w:val="000000"/>
          <w:spacing w:val="0"/>
          <w:sz w:val="24"/>
          <w:szCs w:val="24"/>
          <w:shd w:val="clear" w:fill="F8F8F8"/>
        </w:rPr>
        <w:t>struct</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i w:val="0"/>
          <w:caps w:val="0"/>
          <w:color w:val="000000"/>
          <w:spacing w:val="0"/>
          <w:sz w:val="24"/>
          <w:szCs w:val="24"/>
          <w:shd w:val="clear" w:fill="F8F8F8"/>
        </w:rPr>
        <w:t>pollfd</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b/>
          <w:i w:val="0"/>
          <w:caps w:val="0"/>
          <w:color w:val="000000"/>
          <w:spacing w:val="0"/>
          <w:sz w:val="24"/>
          <w:szCs w:val="24"/>
          <w:shd w:val="clear" w:fill="F8F8F8"/>
        </w:rPr>
        <w:t>*</w:t>
      </w:r>
      <w:r>
        <w:rPr>
          <w:rFonts w:hint="eastAsia" w:ascii="微软雅黑" w:hAnsi="微软雅黑" w:eastAsia="微软雅黑" w:cs="微软雅黑"/>
          <w:i w:val="0"/>
          <w:caps w:val="0"/>
          <w:color w:val="000000"/>
          <w:spacing w:val="0"/>
          <w:sz w:val="24"/>
          <w:szCs w:val="24"/>
          <w:shd w:val="clear" w:fill="F8F8F8"/>
        </w:rPr>
        <w:t>fds,</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b/>
          <w:i w:val="0"/>
          <w:caps w:val="0"/>
          <w:color w:val="445588"/>
          <w:spacing w:val="0"/>
          <w:sz w:val="24"/>
          <w:szCs w:val="24"/>
          <w:shd w:val="clear" w:fill="F8F8F8"/>
        </w:rPr>
        <w:t>nfds_t</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i w:val="0"/>
          <w:caps w:val="0"/>
          <w:color w:val="000000"/>
          <w:spacing w:val="0"/>
          <w:sz w:val="24"/>
          <w:szCs w:val="24"/>
          <w:shd w:val="clear" w:fill="F8F8F8"/>
        </w:rPr>
        <w:t>nfds,</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b/>
          <w:i w:val="0"/>
          <w:caps w:val="0"/>
          <w:color w:val="445588"/>
          <w:spacing w:val="0"/>
          <w:sz w:val="24"/>
          <w:szCs w:val="24"/>
          <w:shd w:val="clear" w:fill="F8F8F8"/>
        </w:rPr>
        <w:t>int</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i w:val="0"/>
          <w:caps w:val="0"/>
          <w:color w:val="000000"/>
          <w:spacing w:val="0"/>
          <w:sz w:val="24"/>
          <w:szCs w:val="24"/>
          <w:shd w:val="clear" w:fill="F8F8F8"/>
        </w:rPr>
        <w:t>timeout);</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shd w:val="clear" w:fill="FFFFFF"/>
        </w:rPr>
        <w:t>思路：设计新的数据结构提供使用效率。</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shd w:val="clear" w:fill="FFFFFF"/>
        </w:rPr>
        <w:t>问题：逐个排查所有文件句柄状态效率不高。</w:t>
      </w:r>
    </w:p>
    <w:p>
      <w:pPr>
        <w:pStyle w:val="7"/>
        <w:rPr>
          <w:rFonts w:hint="eastAsia"/>
        </w:rPr>
      </w:pPr>
      <w:bookmarkStart w:id="5" w:name="t6"/>
      <w:bookmarkEnd w:id="5"/>
      <w:r>
        <w:rPr>
          <w:rFonts w:hint="eastAsia"/>
        </w:rPr>
        <w:t>epoll</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既然逐个排查所有文件句柄状态效率不高，很自然的，如果调用返回的时候只给应用提供发生了状态变化（很可能是数据 ready）的文件句柄，进行排查的效率不就高多了么。</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25"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epoll 采用了这种设计，适用于大规模的应用场景。</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25"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实验表明，当文件句柄数目超过 10 之后，epoll 性能将优于 select 和 poll；当文件句柄数目达到 10K 的时候，epoll 已经超过 select 和 poll 两个数量级。</w:t>
      </w:r>
    </w:p>
    <w:p>
      <w:pPr>
        <w:pStyle w:val="15"/>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226" w:beforeAutospacing="0" w:after="226" w:afterAutospacing="0" w:line="285" w:lineRule="atLeast"/>
        <w:ind w:left="0" w:right="0"/>
        <w:rPr>
          <w:rFonts w:hint="eastAsia" w:ascii="微软雅黑" w:hAnsi="微软雅黑" w:eastAsia="微软雅黑" w:cs="微软雅黑"/>
          <w:color w:val="000000"/>
          <w:sz w:val="24"/>
          <w:szCs w:val="24"/>
        </w:rPr>
      </w:pPr>
      <w:r>
        <w:rPr>
          <w:rFonts w:hint="eastAsia" w:ascii="微软雅黑" w:hAnsi="微软雅黑" w:eastAsia="微软雅黑" w:cs="微软雅黑"/>
          <w:b/>
          <w:i w:val="0"/>
          <w:caps w:val="0"/>
          <w:color w:val="445588"/>
          <w:spacing w:val="0"/>
          <w:sz w:val="24"/>
          <w:szCs w:val="24"/>
          <w:shd w:val="clear" w:fill="F8F8F8"/>
        </w:rPr>
        <w:t>int</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b/>
          <w:i w:val="0"/>
          <w:caps w:val="0"/>
          <w:color w:val="990000"/>
          <w:spacing w:val="0"/>
          <w:sz w:val="24"/>
          <w:szCs w:val="24"/>
          <w:shd w:val="clear" w:fill="F8F8F8"/>
        </w:rPr>
        <w:t>epoll_wait</w:t>
      </w:r>
      <w:r>
        <w:rPr>
          <w:rFonts w:hint="eastAsia" w:ascii="微软雅黑" w:hAnsi="微软雅黑" w:eastAsia="微软雅黑" w:cs="微软雅黑"/>
          <w:i w:val="0"/>
          <w:caps w:val="0"/>
          <w:color w:val="000000"/>
          <w:spacing w:val="0"/>
          <w:sz w:val="24"/>
          <w:szCs w:val="24"/>
          <w:shd w:val="clear" w:fill="F8F8F8"/>
        </w:rPr>
        <w:t>(</w:t>
      </w:r>
      <w:r>
        <w:rPr>
          <w:rFonts w:hint="eastAsia" w:ascii="微软雅黑" w:hAnsi="微软雅黑" w:eastAsia="微软雅黑" w:cs="微软雅黑"/>
          <w:b/>
          <w:i w:val="0"/>
          <w:caps w:val="0"/>
          <w:color w:val="445588"/>
          <w:spacing w:val="0"/>
          <w:sz w:val="24"/>
          <w:szCs w:val="24"/>
          <w:shd w:val="clear" w:fill="F8F8F8"/>
        </w:rPr>
        <w:t>int</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i w:val="0"/>
          <w:caps w:val="0"/>
          <w:color w:val="000000"/>
          <w:spacing w:val="0"/>
          <w:sz w:val="24"/>
          <w:szCs w:val="24"/>
          <w:shd w:val="clear" w:fill="F8F8F8"/>
        </w:rPr>
        <w:t>epfd,</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b/>
          <w:i w:val="0"/>
          <w:caps w:val="0"/>
          <w:color w:val="000000"/>
          <w:spacing w:val="0"/>
          <w:sz w:val="24"/>
          <w:szCs w:val="24"/>
          <w:shd w:val="clear" w:fill="F8F8F8"/>
        </w:rPr>
        <w:t>struct</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i w:val="0"/>
          <w:caps w:val="0"/>
          <w:color w:val="000000"/>
          <w:spacing w:val="0"/>
          <w:sz w:val="24"/>
          <w:szCs w:val="24"/>
          <w:shd w:val="clear" w:fill="F8F8F8"/>
        </w:rPr>
        <w:t>epoll_event</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b/>
          <w:i w:val="0"/>
          <w:caps w:val="0"/>
          <w:color w:val="000000"/>
          <w:spacing w:val="0"/>
          <w:sz w:val="24"/>
          <w:szCs w:val="24"/>
          <w:shd w:val="clear" w:fill="F8F8F8"/>
        </w:rPr>
        <w:t>*</w:t>
      </w:r>
      <w:r>
        <w:rPr>
          <w:rFonts w:hint="eastAsia" w:ascii="微软雅黑" w:hAnsi="微软雅黑" w:eastAsia="微软雅黑" w:cs="微软雅黑"/>
          <w:i w:val="0"/>
          <w:caps w:val="0"/>
          <w:color w:val="000000"/>
          <w:spacing w:val="0"/>
          <w:sz w:val="24"/>
          <w:szCs w:val="24"/>
          <w:shd w:val="clear" w:fill="F8F8F8"/>
        </w:rPr>
        <w:t>events,</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b/>
          <w:i w:val="0"/>
          <w:caps w:val="0"/>
          <w:color w:val="445588"/>
          <w:spacing w:val="0"/>
          <w:sz w:val="24"/>
          <w:szCs w:val="24"/>
          <w:shd w:val="clear" w:fill="F8F8F8"/>
        </w:rPr>
        <w:t>int</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i w:val="0"/>
          <w:caps w:val="0"/>
          <w:color w:val="000000"/>
          <w:spacing w:val="0"/>
          <w:sz w:val="24"/>
          <w:szCs w:val="24"/>
          <w:shd w:val="clear" w:fill="F8F8F8"/>
        </w:rPr>
        <w:t>maxevents,</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b/>
          <w:i w:val="0"/>
          <w:caps w:val="0"/>
          <w:color w:val="445588"/>
          <w:spacing w:val="0"/>
          <w:sz w:val="24"/>
          <w:szCs w:val="24"/>
          <w:shd w:val="clear" w:fill="F8F8F8"/>
        </w:rPr>
        <w:t>int</w:t>
      </w:r>
      <w:r>
        <w:rPr>
          <w:rFonts w:hint="eastAsia" w:ascii="微软雅黑" w:hAnsi="微软雅黑" w:eastAsia="微软雅黑" w:cs="微软雅黑"/>
          <w:i w:val="0"/>
          <w:caps w:val="0"/>
          <w:color w:val="000000"/>
          <w:spacing w:val="0"/>
          <w:sz w:val="24"/>
          <w:szCs w:val="24"/>
          <w:bdr w:val="single" w:color="CCCCCC" w:sz="6" w:space="0"/>
          <w:shd w:val="clear" w:fill="F8F8F8"/>
        </w:rPr>
        <w:t xml:space="preserve"> </w:t>
      </w:r>
      <w:r>
        <w:rPr>
          <w:rFonts w:hint="eastAsia" w:ascii="微软雅黑" w:hAnsi="微软雅黑" w:eastAsia="微软雅黑" w:cs="微软雅黑"/>
          <w:i w:val="0"/>
          <w:caps w:val="0"/>
          <w:color w:val="000000"/>
          <w:spacing w:val="0"/>
          <w:sz w:val="24"/>
          <w:szCs w:val="24"/>
          <w:shd w:val="clear" w:fill="F8F8F8"/>
        </w:rPr>
        <w:t>timeout);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shd w:val="clear" w:fill="FFFFFF"/>
        </w:rPr>
        <w:t>思路：只返回状态变化的文件句柄。</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shd w:val="clear" w:fill="FFFFFF"/>
        </w:rPr>
        <w:t>问题：依赖特定平台（Linux）。</w:t>
      </w:r>
    </w:p>
    <w:p>
      <w:pPr>
        <w:pStyle w:val="7"/>
        <w:rPr>
          <w:rFonts w:hint="eastAsia"/>
        </w:rPr>
      </w:pPr>
      <w:bookmarkStart w:id="6" w:name="t7"/>
      <w:bookmarkEnd w:id="6"/>
      <w:r>
        <w:rPr>
          <w:rFonts w:hint="eastAsia"/>
        </w:rPr>
        <w:t>libevent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跨平台，封装底层平台的调用，提供统一的 API，但底层在不同平台上自动选择合适的调用。</w:t>
      </w:r>
    </w:p>
    <w:p>
      <w:pPr>
        <w:pStyle w:val="6"/>
        <w:rPr>
          <w:rFonts w:hint="eastAsia"/>
        </w:rPr>
      </w:pPr>
      <w:bookmarkStart w:id="7" w:name="t8"/>
      <w:bookmarkEnd w:id="7"/>
      <w:r>
        <w:rPr>
          <w:rFonts w:hint="eastAsia"/>
        </w:rPr>
        <w:t>C10K 到 C10M</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随着技术的演进，epoll 已经可以较好的处理 C10K 问题，但是如果要进一步的扩展，例如支持 10M 规模的并发连接，原有的技术就无能为力了。</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25"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那么，新的瓶颈在哪里呢？</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25"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从前面的演化过程中，我们可以看到，根本的思路是要高效的去阻塞，让 CPU 可以干核心的任务。</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25"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当连接很多时，首先需要大量的进程/线程来做事。同时系统中的应用进程/线程们可能大量的都处于 ready 状态，需要系统去不断的进行快速切换，而我们知道系统上下文的切换是有代价的。虽然现在 Linux 系统的调度算法已经设计的很高效了，但对于 10M 这样大规模的场景仍然力有不足。</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25"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所以我们面临的瓶颈有两个，一个是进程/线程作为处理单元还是太厚重了；另一个是系统调度的代价太高了。</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25"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很自然地，我们会想到，如果有一种更轻量级的进程/线程作为处理单元，而且它们的调度可以做到很快（最好不需要锁），那就完美了。</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25"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这样的技术现在在某些语言中已经有了一些实现，它们就是 coroutine（协程），或协作式例程。具体的，Python、Lua 语言中的 coroutine（协程）模型，Go 语言中的 goroutine（Go 程）模型，都是类似的一个概念。实际上，多种语言（甚至 C 语言）都可以实现类似的模型。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25" w:beforeAutospacing="0" w:after="225" w:afterAutospacing="0" w:line="33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它们在实现上都是试图用一组少量的线程来实现多个任务，一旦某个任务阻塞，则可能用同一线程继续运行其他任务，避免大量上下文的切换。每个协程所独占的系统资源往往只有栈部分。而且，各个协程之间的切换，往往是用户通过代码来显式指定的（跟各种 callback 类似），不需要内核参与，可以很方便的实现异步。</w:t>
      </w:r>
    </w:p>
    <w:p>
      <w:pPr>
        <w:pStyle w:val="6"/>
        <w:rPr>
          <w:rFonts w:hint="eastAsia"/>
        </w:rPr>
      </w:pPr>
      <w:bookmarkStart w:id="8" w:name="t9"/>
      <w:bookmarkEnd w:id="8"/>
      <w:r>
        <w:rPr>
          <w:rFonts w:hint="eastAsia"/>
        </w:rPr>
        <w:t>参考文献</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shd w:val="clear" w:fill="FFFFFF"/>
        </w:rPr>
        <w:fldChar w:fldCharType="begin"/>
      </w:r>
      <w:r>
        <w:rPr>
          <w:rFonts w:hint="eastAsia" w:ascii="微软雅黑" w:hAnsi="微软雅黑" w:eastAsia="微软雅黑" w:cs="微软雅黑"/>
          <w:i w:val="0"/>
          <w:caps w:val="0"/>
          <w:color w:val="333333"/>
          <w:spacing w:val="0"/>
          <w:sz w:val="24"/>
          <w:szCs w:val="24"/>
          <w:shd w:val="clear" w:fill="FFFFFF"/>
        </w:rPr>
        <w:instrText xml:space="preserve"> HYPERLINK "http://www.ulduzsoft.com/2014/01/select-poll-epoll-practical-difference-for-system-architects/" </w:instrText>
      </w:r>
      <w:r>
        <w:rPr>
          <w:rFonts w:hint="eastAsia" w:ascii="微软雅黑" w:hAnsi="微软雅黑" w:eastAsia="微软雅黑" w:cs="微软雅黑"/>
          <w:i w:val="0"/>
          <w:caps w:val="0"/>
          <w:color w:val="333333"/>
          <w:spacing w:val="0"/>
          <w:sz w:val="24"/>
          <w:szCs w:val="24"/>
          <w:shd w:val="clear" w:fill="FFFFFF"/>
        </w:rPr>
        <w:fldChar w:fldCharType="separate"/>
      </w:r>
      <w:r>
        <w:rPr>
          <w:rStyle w:val="21"/>
          <w:rFonts w:hint="eastAsia" w:ascii="微软雅黑" w:hAnsi="微软雅黑" w:eastAsia="微软雅黑" w:cs="微软雅黑"/>
          <w:i w:val="0"/>
          <w:caps w:val="0"/>
          <w:spacing w:val="0"/>
          <w:sz w:val="24"/>
          <w:szCs w:val="24"/>
          <w:shd w:val="clear" w:fill="FFFFFF"/>
        </w:rPr>
        <w:t>http://www.ulduzsoft.com/2014/01/select-poll-epoll-practical-difference-for-system-architects/</w:t>
      </w:r>
      <w:r>
        <w:rPr>
          <w:rFonts w:hint="eastAsia" w:ascii="微软雅黑" w:hAnsi="微软雅黑" w:eastAsia="微软雅黑" w:cs="微软雅黑"/>
          <w:i w:val="0"/>
          <w:caps w:val="0"/>
          <w:color w:val="333333"/>
          <w:spacing w:val="0"/>
          <w:sz w:val="24"/>
          <w:szCs w:val="24"/>
          <w:shd w:val="clear" w:fill="FFFFFF"/>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微软雅黑" w:hAnsi="微软雅黑" w:eastAsia="微软雅黑" w:cs="微软雅黑"/>
          <w:i w:val="0"/>
          <w:caps w:val="0"/>
          <w:color w:val="333333"/>
          <w:spacing w:val="0"/>
          <w:kern w:val="0"/>
          <w:sz w:val="24"/>
          <w:szCs w:val="24"/>
          <w:shd w:val="clear" w:fill="FFFFFF"/>
          <w:lang w:val="en-US" w:eastAsia="zh-CN" w:bidi="ar"/>
        </w:rPr>
      </w:pPr>
      <w:r>
        <w:rPr>
          <w:rFonts w:hint="eastAsia" w:ascii="微软雅黑" w:hAnsi="微软雅黑" w:eastAsia="微软雅黑" w:cs="微软雅黑"/>
          <w:i w:val="0"/>
          <w:caps w:val="0"/>
          <w:color w:val="333333"/>
          <w:spacing w:val="0"/>
          <w:kern w:val="0"/>
          <w:sz w:val="24"/>
          <w:szCs w:val="24"/>
          <w:shd w:val="clear" w:fill="FFFFFF"/>
          <w:lang w:val="en-US" w:eastAsia="zh-CN" w:bidi="ar"/>
        </w:rPr>
        <w:t>转载请注明：</w:t>
      </w:r>
      <w:r>
        <w:rPr>
          <w:rFonts w:hint="eastAsia" w:ascii="微软雅黑" w:hAnsi="微软雅黑" w:eastAsia="微软雅黑" w:cs="微软雅黑"/>
          <w:i w:val="0"/>
          <w:caps w:val="0"/>
          <w:color w:val="333333"/>
          <w:spacing w:val="0"/>
          <w:kern w:val="0"/>
          <w:sz w:val="24"/>
          <w:szCs w:val="24"/>
          <w:shd w:val="clear" w:fill="FFFFFF"/>
          <w:lang w:val="en-US" w:eastAsia="zh-CN" w:bidi="ar"/>
        </w:rPr>
        <w:fldChar w:fldCharType="begin"/>
      </w:r>
      <w:r>
        <w:rPr>
          <w:rFonts w:hint="eastAsia" w:ascii="微软雅黑" w:hAnsi="微软雅黑" w:eastAsia="微软雅黑" w:cs="微软雅黑"/>
          <w:i w:val="0"/>
          <w:caps w:val="0"/>
          <w:color w:val="333333"/>
          <w:spacing w:val="0"/>
          <w:kern w:val="0"/>
          <w:sz w:val="24"/>
          <w:szCs w:val="24"/>
          <w:shd w:val="clear" w:fill="FFFFFF"/>
          <w:lang w:val="en-US" w:eastAsia="zh-CN" w:bidi="ar"/>
        </w:rPr>
        <w:instrText xml:space="preserve"> HYPERLINK "http://blog.csdn.net/yeasy/article/details/43152115" </w:instrText>
      </w:r>
      <w:r>
        <w:rPr>
          <w:rFonts w:hint="eastAsia" w:ascii="微软雅黑" w:hAnsi="微软雅黑" w:eastAsia="微软雅黑" w:cs="微软雅黑"/>
          <w:i w:val="0"/>
          <w:caps w:val="0"/>
          <w:color w:val="333333"/>
          <w:spacing w:val="0"/>
          <w:kern w:val="0"/>
          <w:sz w:val="24"/>
          <w:szCs w:val="24"/>
          <w:shd w:val="clear" w:fill="FFFFFF"/>
          <w:lang w:val="en-US" w:eastAsia="zh-CN" w:bidi="ar"/>
        </w:rPr>
        <w:fldChar w:fldCharType="separate"/>
      </w:r>
      <w:r>
        <w:rPr>
          <w:rStyle w:val="21"/>
          <w:rFonts w:hint="eastAsia" w:ascii="微软雅黑" w:hAnsi="微软雅黑" w:eastAsia="微软雅黑" w:cs="微软雅黑"/>
          <w:i w:val="0"/>
          <w:caps w:val="0"/>
          <w:spacing w:val="0"/>
          <w:kern w:val="0"/>
          <w:sz w:val="24"/>
          <w:szCs w:val="24"/>
          <w:shd w:val="clear" w:fill="FFFFFF"/>
          <w:lang w:val="en-US" w:eastAsia="zh-CN" w:bidi="ar"/>
        </w:rPr>
        <w:t>http://blog.csdn.net/yeasy/article/details/43152115</w:t>
      </w:r>
      <w:r>
        <w:rPr>
          <w:rFonts w:hint="eastAsia" w:ascii="微软雅黑" w:hAnsi="微软雅黑" w:eastAsia="微软雅黑" w:cs="微软雅黑"/>
          <w:i w:val="0"/>
          <w:caps w:val="0"/>
          <w:color w:val="333333"/>
          <w:spacing w:val="0"/>
          <w:kern w:val="0"/>
          <w:sz w:val="24"/>
          <w:szCs w:val="24"/>
          <w:shd w:val="clear" w:fill="FFFFFF"/>
          <w:lang w:val="en-US" w:eastAsia="zh-CN" w:bidi="ar"/>
        </w:rPr>
        <w:fldChar w:fldCharType="end"/>
      </w:r>
    </w:p>
    <w:p>
      <w:pPr>
        <w:pStyle w:val="5"/>
        <w:rPr>
          <w:rFonts w:hint="eastAsia" w:ascii="微软雅黑" w:hAnsi="微软雅黑" w:eastAsia="微软雅黑" w:cs="微软雅黑"/>
          <w:i w:val="0"/>
          <w:caps w:val="0"/>
          <w:color w:val="333333"/>
          <w:spacing w:val="0"/>
          <w:kern w:val="0"/>
          <w:sz w:val="24"/>
          <w:szCs w:val="24"/>
          <w:shd w:val="clear" w:fill="FFFFFF"/>
          <w:lang w:val="en-US" w:eastAsia="zh-CN" w:bidi="ar"/>
        </w:rPr>
      </w:pPr>
      <w:r>
        <w:rPr>
          <w:rFonts w:hint="eastAsia"/>
          <w:lang w:val="en-US" w:eastAsia="zh-CN"/>
        </w:rPr>
        <w:t>4.1.⒉ Nginx简介及配置文件详解</w:t>
      </w:r>
    </w:p>
    <w:p>
      <w:pPr>
        <w:pStyle w:val="6"/>
      </w:pPr>
      <w:r>
        <w:rPr>
          <w:lang w:val="en-US" w:eastAsia="zh-CN"/>
        </w:rPr>
        <w:t>一 Nginx简介</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Nginx是一款开源代码的</w:t>
      </w:r>
      <w:r>
        <w:rPr>
          <w:rFonts w:hint="eastAsia" w:ascii="微软雅黑" w:hAnsi="微软雅黑" w:eastAsia="微软雅黑" w:cs="微软雅黑"/>
          <w:kern w:val="0"/>
          <w:sz w:val="24"/>
          <w:szCs w:val="24"/>
          <w:shd w:val="clear" w:fill="FFFF00"/>
          <w:lang w:val="en-US" w:eastAsia="zh-CN" w:bidi="ar"/>
        </w:rPr>
        <w:t>高性能HTTP服务器</w:t>
      </w:r>
      <w:r>
        <w:rPr>
          <w:rFonts w:hint="eastAsia" w:ascii="微软雅黑" w:hAnsi="微软雅黑" w:eastAsia="微软雅黑" w:cs="微软雅黑"/>
          <w:kern w:val="0"/>
          <w:sz w:val="24"/>
          <w:szCs w:val="24"/>
          <w:lang w:val="en-US" w:eastAsia="zh-CN" w:bidi="ar"/>
        </w:rPr>
        <w:t>和</w:t>
      </w:r>
      <w:r>
        <w:rPr>
          <w:rFonts w:hint="eastAsia" w:ascii="微软雅黑" w:hAnsi="微软雅黑" w:eastAsia="微软雅黑" w:cs="微软雅黑"/>
          <w:color w:val="000000"/>
          <w:kern w:val="0"/>
          <w:sz w:val="24"/>
          <w:szCs w:val="24"/>
          <w:shd w:val="clear" w:fill="FFFF00"/>
          <w:lang w:val="en-US" w:eastAsia="zh-CN" w:bidi="ar"/>
        </w:rPr>
        <w:t>反向代理服务器</w:t>
      </w:r>
      <w:r>
        <w:rPr>
          <w:rFonts w:hint="eastAsia" w:ascii="微软雅黑" w:hAnsi="微软雅黑" w:eastAsia="微软雅黑" w:cs="微软雅黑"/>
          <w:kern w:val="0"/>
          <w:sz w:val="24"/>
          <w:szCs w:val="24"/>
          <w:lang w:val="en-US" w:eastAsia="zh-CN" w:bidi="ar"/>
        </w:rPr>
        <w:t>，同时支持</w:t>
      </w:r>
      <w:r>
        <w:rPr>
          <w:rFonts w:hint="eastAsia" w:ascii="微软雅黑" w:hAnsi="微软雅黑" w:eastAsia="微软雅黑" w:cs="微软雅黑"/>
          <w:kern w:val="0"/>
          <w:sz w:val="24"/>
          <w:szCs w:val="24"/>
          <w:shd w:val="clear" w:fill="FFFF00"/>
          <w:lang w:val="en-US" w:eastAsia="zh-CN" w:bidi="ar"/>
        </w:rPr>
        <w:t>IMAP/POP3/SMTP代理服务</w:t>
      </w:r>
    </w:p>
    <w:p>
      <w:pPr>
        <w:pStyle w:val="7"/>
        <w:rPr>
          <w:rFonts w:hint="eastAsia"/>
        </w:rPr>
      </w:pPr>
      <w:r>
        <w:rPr>
          <w:rFonts w:hint="eastAsia"/>
          <w:lang w:val="en-US" w:eastAsia="zh-CN"/>
        </w:rPr>
        <w:t>1.Nginx工作原理</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Nginx由</w:t>
      </w:r>
      <w:r>
        <w:rPr>
          <w:rFonts w:hint="eastAsia" w:ascii="微软雅黑" w:hAnsi="微软雅黑" w:eastAsia="微软雅黑" w:cs="微软雅黑"/>
          <w:kern w:val="0"/>
          <w:sz w:val="24"/>
          <w:szCs w:val="24"/>
          <w:shd w:val="clear" w:fill="FFFF00"/>
          <w:lang w:val="en-US" w:eastAsia="zh-CN" w:bidi="ar"/>
        </w:rPr>
        <w:t>内核</w:t>
      </w:r>
      <w:r>
        <w:rPr>
          <w:rFonts w:hint="eastAsia" w:ascii="微软雅黑" w:hAnsi="微软雅黑" w:eastAsia="微软雅黑" w:cs="微软雅黑"/>
          <w:kern w:val="0"/>
          <w:sz w:val="24"/>
          <w:szCs w:val="24"/>
          <w:lang w:val="en-US" w:eastAsia="zh-CN" w:bidi="ar"/>
        </w:rPr>
        <w:t>和</w:t>
      </w:r>
      <w:r>
        <w:rPr>
          <w:rFonts w:hint="eastAsia" w:ascii="微软雅黑" w:hAnsi="微软雅黑" w:eastAsia="微软雅黑" w:cs="微软雅黑"/>
          <w:kern w:val="0"/>
          <w:sz w:val="24"/>
          <w:szCs w:val="24"/>
          <w:shd w:val="clear" w:fill="FFFF00"/>
          <w:lang w:val="en-US" w:eastAsia="zh-CN" w:bidi="ar"/>
        </w:rPr>
        <w:t>模块</w:t>
      </w:r>
      <w:r>
        <w:rPr>
          <w:rFonts w:hint="eastAsia" w:ascii="微软雅黑" w:hAnsi="微软雅黑" w:eastAsia="微软雅黑" w:cs="微软雅黑"/>
          <w:kern w:val="0"/>
          <w:sz w:val="24"/>
          <w:szCs w:val="24"/>
          <w:lang w:val="en-US" w:eastAsia="zh-CN" w:bidi="ar"/>
        </w:rPr>
        <w:t>组成，完成工作是通过查找配置文件将客户端请求映射到一个location block(location是用于URL匹配的命令)，location配置的命令会启动不同模块完成工作。</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Nginx模块分为核心模块，基础模块和第三方模块。</w:t>
      </w:r>
    </w:p>
    <w:p>
      <w:pPr>
        <w:pStyle w:val="8"/>
        <w:rPr>
          <w:rFonts w:hint="eastAsia"/>
          <w:lang w:val="en-US" w:eastAsia="zh-CN"/>
        </w:rPr>
      </w:pPr>
      <w:r>
        <w:rPr>
          <w:rFonts w:hint="eastAsia"/>
          <w:lang w:val="en-US" w:eastAsia="zh-CN"/>
        </w:rPr>
        <w:t>核心模块</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HTTP模块、EVENT模块(事件)、MAIL模块。           </w:t>
      </w:r>
    </w:p>
    <w:p>
      <w:pPr>
        <w:pStyle w:val="8"/>
        <w:rPr>
          <w:rFonts w:hint="eastAsia"/>
          <w:lang w:val="en-US" w:eastAsia="zh-CN"/>
        </w:rPr>
      </w:pPr>
      <w:r>
        <w:rPr>
          <w:rFonts w:hint="eastAsia"/>
          <w:lang w:val="en-US" w:eastAsia="zh-CN"/>
        </w:rPr>
        <w:t>基础模块</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HTTP Access模块、HTTP FastCGI模块、HTTP Proxy模块、HTTP Rewrite模块。        </w:t>
      </w:r>
    </w:p>
    <w:p>
      <w:pPr>
        <w:pStyle w:val="8"/>
        <w:rPr>
          <w:rFonts w:hint="eastAsia"/>
          <w:lang w:val="en-US" w:eastAsia="zh-CN"/>
        </w:rPr>
      </w:pPr>
      <w:r>
        <w:rPr>
          <w:rFonts w:hint="eastAsia"/>
          <w:lang w:val="en-US" w:eastAsia="zh-CN"/>
        </w:rPr>
        <w:t>第三方模块</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HTTP Upstream Request Hash模块、Notice模块、HTTP Access Key模块。</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w:t>
      </w:r>
      <w:r>
        <w:rPr>
          <w:rFonts w:hint="eastAsia" w:ascii="微软雅黑" w:hAnsi="微软雅黑" w:eastAsia="微软雅黑" w:cs="微软雅黑"/>
          <w:kern w:val="0"/>
          <w:sz w:val="24"/>
          <w:szCs w:val="24"/>
          <w:lang w:val="en-US" w:eastAsia="zh-CN" w:bidi="ar"/>
        </w:rPr>
        <w:drawing>
          <wp:inline distT="0" distB="0" distL="114300" distR="114300">
            <wp:extent cx="4095750" cy="3143250"/>
            <wp:effectExtent l="0" t="0" r="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4"/>
                    <a:stretch>
                      <a:fillRect/>
                    </a:stretch>
                  </pic:blipFill>
                  <pic:spPr>
                    <a:xfrm>
                      <a:off x="0" y="0"/>
                      <a:ext cx="4095750" cy="3143250"/>
                    </a:xfrm>
                    <a:prstGeom prst="rect">
                      <a:avLst/>
                    </a:prstGeom>
                    <a:noFill/>
                    <a:ln w="9525">
                      <a:noFill/>
                    </a:ln>
                  </pic:spPr>
                </pic:pic>
              </a:graphicData>
            </a:graphic>
          </wp:inline>
        </w:drawing>
      </w:r>
    </w:p>
    <w:p>
      <w:pPr>
        <w:pStyle w:val="7"/>
        <w:rPr>
          <w:rFonts w:hint="eastAsia"/>
        </w:rPr>
      </w:pPr>
      <w:r>
        <w:rPr>
          <w:rFonts w:hint="eastAsia"/>
          <w:lang w:val="en-US" w:eastAsia="zh-CN"/>
        </w:rPr>
        <w:t> 2.性能优势</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w:t>
      </w:r>
      <w:r>
        <w:rPr>
          <w:rFonts w:hint="eastAsia" w:ascii="微软雅黑" w:hAnsi="微软雅黑" w:eastAsia="微软雅黑" w:cs="微软雅黑"/>
          <w:kern w:val="0"/>
          <w:sz w:val="24"/>
          <w:szCs w:val="24"/>
          <w:shd w:val="clear" w:fill="FFFFFF"/>
          <w:lang w:val="en-US" w:eastAsia="zh-CN" w:bidi="ar"/>
        </w:rPr>
        <w:t>web服务器</w:t>
      </w:r>
      <w:r>
        <w:rPr>
          <w:rFonts w:hint="eastAsia" w:ascii="微软雅黑" w:hAnsi="微软雅黑" w:eastAsia="微软雅黑" w:cs="微软雅黑"/>
          <w:kern w:val="0"/>
          <w:sz w:val="24"/>
          <w:szCs w:val="24"/>
          <w:lang w:val="en-US" w:eastAsia="zh-CN" w:bidi="ar"/>
        </w:rPr>
        <w:t>，处理静态文件、索引文件以及自动索引效率高。</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代理服务器，快速高效</w:t>
      </w:r>
      <w:r>
        <w:rPr>
          <w:rFonts w:hint="eastAsia" w:ascii="微软雅黑" w:hAnsi="微软雅黑" w:eastAsia="微软雅黑" w:cs="微软雅黑"/>
          <w:kern w:val="0"/>
          <w:sz w:val="24"/>
          <w:szCs w:val="24"/>
          <w:shd w:val="clear" w:fill="FFFF00"/>
          <w:lang w:val="en-US" w:eastAsia="zh-CN" w:bidi="ar"/>
        </w:rPr>
        <w:t>反向代理</w:t>
      </w:r>
      <w:r>
        <w:rPr>
          <w:rFonts w:hint="eastAsia" w:ascii="微软雅黑" w:hAnsi="微软雅黑" w:eastAsia="微软雅黑" w:cs="微软雅黑"/>
          <w:kern w:val="0"/>
          <w:sz w:val="24"/>
          <w:szCs w:val="24"/>
          <w:lang w:val="en-US" w:eastAsia="zh-CN" w:bidi="ar"/>
        </w:rPr>
        <w:t>，提升网站性能。</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负载均衡器，内部支持Rails和PHP,也可支持HTTP代理服务器，对外进行服务。同时</w:t>
      </w:r>
      <w:r>
        <w:rPr>
          <w:rFonts w:hint="eastAsia" w:ascii="微软雅黑" w:hAnsi="微软雅黑" w:eastAsia="微软雅黑" w:cs="微软雅黑"/>
          <w:kern w:val="0"/>
          <w:sz w:val="24"/>
          <w:szCs w:val="24"/>
          <w:shd w:val="clear" w:fill="FFFF00"/>
          <w:lang w:val="en-US" w:eastAsia="zh-CN" w:bidi="ar"/>
        </w:rPr>
        <w:t>支持简单容错</w:t>
      </w:r>
      <w:r>
        <w:rPr>
          <w:rFonts w:hint="eastAsia" w:ascii="微软雅黑" w:hAnsi="微软雅黑" w:eastAsia="微软雅黑" w:cs="微软雅黑"/>
          <w:kern w:val="0"/>
          <w:sz w:val="24"/>
          <w:szCs w:val="24"/>
          <w:lang w:val="en-US" w:eastAsia="zh-CN" w:bidi="ar"/>
        </w:rPr>
        <w:t>和利用</w:t>
      </w:r>
      <w:r>
        <w:rPr>
          <w:rFonts w:hint="eastAsia" w:ascii="微软雅黑" w:hAnsi="微软雅黑" w:eastAsia="微软雅黑" w:cs="微软雅黑"/>
          <w:kern w:val="0"/>
          <w:sz w:val="24"/>
          <w:szCs w:val="24"/>
          <w:shd w:val="clear" w:fill="FFFF00"/>
          <w:lang w:val="en-US" w:eastAsia="zh-CN" w:bidi="ar"/>
        </w:rPr>
        <w:t>算法进行负载均衡</w:t>
      </w:r>
      <w:r>
        <w:rPr>
          <w:rFonts w:hint="eastAsia" w:ascii="微软雅黑" w:hAnsi="微软雅黑" w:eastAsia="微软雅黑" w:cs="微软雅黑"/>
          <w:kern w:val="0"/>
          <w:sz w:val="24"/>
          <w:szCs w:val="24"/>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性能方面，Nginx专门为性能设计，实现注重效率。采用Poll模型，可以支持更多的并发连接，并在</w:t>
      </w:r>
      <w:r>
        <w:rPr>
          <w:rFonts w:hint="eastAsia" w:ascii="微软雅黑" w:hAnsi="微软雅黑" w:eastAsia="微软雅黑" w:cs="微软雅黑"/>
          <w:kern w:val="0"/>
          <w:sz w:val="24"/>
          <w:szCs w:val="24"/>
          <w:shd w:val="clear" w:fill="FFFF00"/>
          <w:lang w:val="en-US" w:eastAsia="zh-CN" w:bidi="ar"/>
        </w:rPr>
        <w:t>大并发</w:t>
      </w:r>
      <w:r>
        <w:rPr>
          <w:rFonts w:hint="eastAsia" w:ascii="微软雅黑" w:hAnsi="微软雅黑" w:eastAsia="微软雅黑" w:cs="微软雅黑"/>
          <w:kern w:val="0"/>
          <w:sz w:val="24"/>
          <w:szCs w:val="24"/>
          <w:lang w:val="en-US" w:eastAsia="zh-CN" w:bidi="ar"/>
        </w:rPr>
        <w:t>时占用很低内存。</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稳定性方面，采用</w:t>
      </w:r>
      <w:r>
        <w:rPr>
          <w:rFonts w:hint="eastAsia" w:ascii="微软雅黑" w:hAnsi="微软雅黑" w:eastAsia="微软雅黑" w:cs="微软雅黑"/>
          <w:kern w:val="0"/>
          <w:sz w:val="24"/>
          <w:szCs w:val="24"/>
          <w:shd w:val="clear" w:fill="FFFFFF"/>
          <w:lang w:val="en-US" w:eastAsia="zh-CN" w:bidi="ar"/>
        </w:rPr>
        <w:t>分阶段资源分配技术</w:t>
      </w:r>
      <w:r>
        <w:rPr>
          <w:rFonts w:hint="eastAsia" w:ascii="微软雅黑" w:hAnsi="微软雅黑" w:eastAsia="微软雅黑" w:cs="微软雅黑"/>
          <w:kern w:val="0"/>
          <w:sz w:val="24"/>
          <w:szCs w:val="24"/>
          <w:lang w:val="en-US" w:eastAsia="zh-CN" w:bidi="ar"/>
        </w:rPr>
        <w:t>，使</w:t>
      </w:r>
      <w:r>
        <w:rPr>
          <w:rFonts w:hint="eastAsia" w:ascii="微软雅黑" w:hAnsi="微软雅黑" w:eastAsia="微软雅黑" w:cs="微软雅黑"/>
          <w:kern w:val="0"/>
          <w:sz w:val="24"/>
          <w:szCs w:val="24"/>
          <w:shd w:val="clear" w:fill="FFFF00"/>
          <w:lang w:val="en-US" w:eastAsia="zh-CN" w:bidi="ar"/>
        </w:rPr>
        <w:t>CPU资源占用率低</w:t>
      </w:r>
      <w:r>
        <w:rPr>
          <w:rFonts w:hint="eastAsia" w:ascii="微软雅黑" w:hAnsi="微软雅黑" w:eastAsia="微软雅黑" w:cs="微软雅黑"/>
          <w:kern w:val="0"/>
          <w:sz w:val="24"/>
          <w:szCs w:val="24"/>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高可用性方面，</w:t>
      </w:r>
      <w:r>
        <w:rPr>
          <w:rFonts w:hint="eastAsia" w:ascii="微软雅黑" w:hAnsi="微软雅黑" w:eastAsia="微软雅黑" w:cs="微软雅黑"/>
          <w:kern w:val="0"/>
          <w:sz w:val="24"/>
          <w:szCs w:val="24"/>
          <w:shd w:val="clear" w:fill="FFFF00"/>
          <w:lang w:val="en-US" w:eastAsia="zh-CN" w:bidi="ar"/>
        </w:rPr>
        <w:t>支持热备</w:t>
      </w:r>
      <w:r>
        <w:rPr>
          <w:rFonts w:hint="eastAsia" w:ascii="微软雅黑" w:hAnsi="微软雅黑" w:eastAsia="微软雅黑" w:cs="微软雅黑"/>
          <w:kern w:val="0"/>
          <w:sz w:val="24"/>
          <w:szCs w:val="24"/>
          <w:lang w:val="en-US" w:eastAsia="zh-CN" w:bidi="ar"/>
        </w:rPr>
        <w:t>，启动迅速。</w:t>
      </w:r>
    </w:p>
    <w:p>
      <w:pPr>
        <w:pStyle w:val="6"/>
        <w:rPr>
          <w:rStyle w:val="28"/>
          <w:rFonts w:hint="eastAsia"/>
          <w:b/>
          <w:lang w:val="en-US" w:eastAsia="zh-CN"/>
        </w:rPr>
      </w:pPr>
      <w:r>
        <w:rPr>
          <w:rFonts w:hint="eastAsia"/>
          <w:lang w:val="en-US" w:eastAsia="zh-CN"/>
        </w:rPr>
        <w:t>二 Nginx编译安装,配置文件详解</w:t>
      </w:r>
      <w:r>
        <w:rPr>
          <w:rStyle w:val="28"/>
          <w:rFonts w:hint="eastAsia"/>
          <w:b/>
          <w:lang w:val="en-US" w:eastAsia="zh-CN"/>
        </w:rPr>
        <w:t> </w:t>
      </w:r>
    </w:p>
    <w:p>
      <w:pPr>
        <w:pStyle w:val="7"/>
        <w:numPr>
          <w:ilvl w:val="0"/>
          <w:numId w:val="7"/>
        </w:numPr>
        <w:rPr>
          <w:rFonts w:hint="eastAsia"/>
          <w:lang w:val="en-US" w:eastAsia="zh-CN"/>
        </w:rPr>
      </w:pPr>
      <w:r>
        <w:rPr>
          <w:rFonts w:hint="eastAsia"/>
          <w:lang w:val="en-US" w:eastAsia="zh-CN"/>
        </w:rPr>
        <w:t>Nginx安装</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right="0" w:rightChars="0"/>
        <w:jc w:val="left"/>
        <w:rPr>
          <w:rStyle w:val="28"/>
          <w:rFonts w:hint="eastAsia"/>
          <w:lang w:val="en-US" w:eastAsia="zh-CN"/>
        </w:rPr>
      </w:pP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#安装部署nginx所用到的安装工具和相关库</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#默认安装的http_rewrite_module（使用正则对请求重写）需pcre库</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#默认安装的httP_gzip_module（Gzip压缩）需zlib库</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#安装http_ssl_module(HTTPS/SLL)需openssl库</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yum </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y install gcc pcre pcre</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devel zlib zlib</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devel openssl openssl-devel</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#下载nginx源码包，并解压</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wget http</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nginx</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org</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download</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nginx</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195F91"/>
          <w:sz w:val="24"/>
          <w:szCs w:val="24"/>
          <w:shd w:val="clear" w:fill="F6F8FA"/>
        </w:rPr>
        <w:t>1.10</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195F91"/>
          <w:sz w:val="24"/>
          <w:szCs w:val="24"/>
          <w:shd w:val="clear" w:fill="F6F8FA"/>
        </w:rPr>
        <w:t>3.tar</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gz</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tar </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zxvf nginx</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195F91"/>
          <w:sz w:val="24"/>
          <w:szCs w:val="24"/>
          <w:shd w:val="clear" w:fill="F6F8FA"/>
        </w:rPr>
        <w:t>1.10</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195F91"/>
          <w:sz w:val="24"/>
          <w:szCs w:val="24"/>
          <w:shd w:val="clear" w:fill="F6F8FA"/>
        </w:rPr>
        <w:t>3.tar</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gz</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cd nginx</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195F91"/>
          <w:sz w:val="24"/>
          <w:szCs w:val="24"/>
          <w:shd w:val="clear" w:fill="F6F8FA"/>
        </w:rPr>
        <w:t>1.10</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195F91"/>
          <w:sz w:val="24"/>
          <w:szCs w:val="24"/>
          <w:shd w:val="clear" w:fill="F6F8FA"/>
        </w:rPr>
        <w:t>3</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#设置参数 参数具体参考《Nginx编译参数》</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configure \</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prefix</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usr/local/nginx \</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--with-http_ssl_module </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#编译并安装 </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7F7F9"/>
        </w:rPr>
        <w:t xml:space="preserve">make </w:t>
      </w:r>
      <w:r>
        <w:rPr>
          <w:rFonts w:hint="eastAsia" w:ascii="微软雅黑" w:hAnsi="微软雅黑" w:eastAsia="微软雅黑" w:cs="微软雅黑"/>
          <w:color w:val="93A1A1"/>
          <w:sz w:val="24"/>
          <w:szCs w:val="24"/>
          <w:shd w:val="clear" w:fill="F7F7F9"/>
        </w:rPr>
        <w:t>&amp;&amp;</w:t>
      </w:r>
      <w:r>
        <w:rPr>
          <w:rFonts w:hint="eastAsia" w:ascii="微软雅黑" w:hAnsi="微软雅黑" w:eastAsia="微软雅黑" w:cs="微软雅黑"/>
          <w:color w:val="48484C"/>
          <w:sz w:val="24"/>
          <w:szCs w:val="24"/>
          <w:shd w:val="clear" w:fill="F7F7F9"/>
        </w:rPr>
        <w:t xml:space="preserve"> make install</w:t>
      </w:r>
    </w:p>
    <w:p>
      <w:pPr>
        <w:pStyle w:val="7"/>
        <w:rPr>
          <w:rFonts w:hint="eastAsia"/>
        </w:rPr>
      </w:pPr>
      <w:r>
        <w:rPr>
          <w:rFonts w:hint="eastAsia"/>
          <w:lang w:val="en-US" w:eastAsia="zh-CN"/>
        </w:rPr>
        <w:t>2.Nginx配置文件（/usr/local/nginx/conf/nginx.conf）</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w:t>
      </w:r>
      <w:r>
        <w:rPr>
          <w:rFonts w:hint="eastAsia" w:ascii="微软雅黑" w:hAnsi="微软雅黑" w:eastAsia="微软雅黑" w:cs="微软雅黑"/>
          <w:kern w:val="0"/>
          <w:sz w:val="24"/>
          <w:szCs w:val="24"/>
          <w:lang w:val="en-US" w:eastAsia="zh-CN" w:bidi="ar"/>
        </w:rPr>
        <w:drawing>
          <wp:inline distT="0" distB="0" distL="114300" distR="114300">
            <wp:extent cx="1914525" cy="3552825"/>
            <wp:effectExtent l="0" t="0" r="9525" b="9525"/>
            <wp:docPr id="3"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7"/>
                    <pic:cNvPicPr>
                      <a:picLocks noChangeAspect="1"/>
                    </pic:cNvPicPr>
                  </pic:nvPicPr>
                  <pic:blipFill>
                    <a:blip r:embed="rId5"/>
                    <a:stretch>
                      <a:fillRect/>
                    </a:stretch>
                  </pic:blipFill>
                  <pic:spPr>
                    <a:xfrm>
                      <a:off x="0" y="0"/>
                      <a:ext cx="1914525" cy="35528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kern w:val="0"/>
          <w:sz w:val="24"/>
          <w:szCs w:val="24"/>
          <w:shd w:val="clear" w:fill="FFFF00"/>
          <w:lang w:val="en-US" w:eastAsia="zh-CN" w:bidi="ar"/>
        </w:rPr>
      </w:pPr>
      <w:r>
        <w:rPr>
          <w:rFonts w:hint="eastAsia" w:ascii="微软雅黑" w:hAnsi="微软雅黑" w:eastAsia="微软雅黑" w:cs="微软雅黑"/>
          <w:kern w:val="0"/>
          <w:sz w:val="24"/>
          <w:szCs w:val="24"/>
          <w:lang w:val="en-US" w:eastAsia="zh-CN" w:bidi="ar"/>
        </w:rPr>
        <w:t>配置文件主要由四部分组成：</w:t>
      </w:r>
      <w:r>
        <w:rPr>
          <w:rFonts w:hint="eastAsia" w:ascii="微软雅黑" w:hAnsi="微软雅黑" w:eastAsia="微软雅黑" w:cs="微软雅黑"/>
          <w:kern w:val="0"/>
          <w:sz w:val="24"/>
          <w:szCs w:val="24"/>
          <w:shd w:val="clear" w:fill="FFFF00"/>
          <w:lang w:val="en-US" w:eastAsia="zh-CN" w:bidi="ar"/>
        </w:rPr>
        <w:t>main</w:t>
      </w:r>
      <w:r>
        <w:rPr>
          <w:rFonts w:hint="eastAsia" w:ascii="微软雅黑" w:hAnsi="微软雅黑" w:eastAsia="微软雅黑" w:cs="微软雅黑"/>
          <w:kern w:val="0"/>
          <w:sz w:val="24"/>
          <w:szCs w:val="24"/>
          <w:lang w:val="en-US" w:eastAsia="zh-CN" w:bidi="ar"/>
        </w:rPr>
        <w:t>(全区设置)，</w:t>
      </w:r>
      <w:r>
        <w:rPr>
          <w:rFonts w:hint="eastAsia" w:ascii="微软雅黑" w:hAnsi="微软雅黑" w:eastAsia="微软雅黑" w:cs="微软雅黑"/>
          <w:kern w:val="0"/>
          <w:sz w:val="24"/>
          <w:szCs w:val="24"/>
          <w:shd w:val="clear" w:fill="FFFF00"/>
          <w:lang w:val="en-US" w:eastAsia="zh-CN" w:bidi="ar"/>
        </w:rPr>
        <w:t>server</w:t>
      </w:r>
      <w:r>
        <w:rPr>
          <w:rFonts w:hint="eastAsia" w:ascii="微软雅黑" w:hAnsi="微软雅黑" w:eastAsia="微软雅黑" w:cs="微软雅黑"/>
          <w:kern w:val="0"/>
          <w:sz w:val="24"/>
          <w:szCs w:val="24"/>
          <w:lang w:val="en-US" w:eastAsia="zh-CN" w:bidi="ar"/>
        </w:rPr>
        <w:t>(主机配置)，</w:t>
      </w:r>
      <w:r>
        <w:rPr>
          <w:rFonts w:hint="eastAsia" w:ascii="微软雅黑" w:hAnsi="微软雅黑" w:eastAsia="微软雅黑" w:cs="微软雅黑"/>
          <w:kern w:val="0"/>
          <w:sz w:val="24"/>
          <w:szCs w:val="24"/>
          <w:shd w:val="clear" w:fill="FFFF00"/>
          <w:lang w:val="en-US" w:eastAsia="zh-CN" w:bidi="ar"/>
        </w:rPr>
        <w:t>upstream</w:t>
      </w:r>
      <w:r>
        <w:rPr>
          <w:rFonts w:hint="eastAsia" w:ascii="微软雅黑" w:hAnsi="微软雅黑" w:eastAsia="微软雅黑" w:cs="微软雅黑"/>
          <w:kern w:val="0"/>
          <w:sz w:val="24"/>
          <w:szCs w:val="24"/>
          <w:lang w:val="en-US" w:eastAsia="zh-CN" w:bidi="ar"/>
        </w:rPr>
        <w:t>(负载均衡服务器设置)，和</w:t>
      </w:r>
      <w:r>
        <w:rPr>
          <w:rFonts w:hint="eastAsia" w:ascii="微软雅黑" w:hAnsi="微软雅黑" w:eastAsia="微软雅黑" w:cs="微软雅黑"/>
          <w:kern w:val="0"/>
          <w:sz w:val="24"/>
          <w:szCs w:val="24"/>
          <w:shd w:val="clear" w:fill="FFFF00"/>
          <w:lang w:val="en-US" w:eastAsia="zh-CN" w:bidi="ar"/>
        </w:rPr>
        <w:t>location</w:t>
      </w:r>
      <w:r>
        <w:rPr>
          <w:rFonts w:hint="eastAsia" w:ascii="微软雅黑" w:hAnsi="微软雅黑" w:eastAsia="微软雅黑" w:cs="微软雅黑"/>
          <w:kern w:val="0"/>
          <w:sz w:val="24"/>
          <w:szCs w:val="24"/>
          <w:lang w:val="en-US" w:eastAsia="zh-CN" w:bidi="ar"/>
        </w:rPr>
        <w:t>(URL匹配特定位置设置)。</w:t>
      </w:r>
    </w:p>
    <w:p>
      <w:pPr>
        <w:pStyle w:val="8"/>
        <w:numPr>
          <w:ilvl w:val="0"/>
          <w:numId w:val="9"/>
        </w:numPr>
        <w:rPr>
          <w:rFonts w:hint="eastAsia"/>
          <w:lang w:val="en-US" w:eastAsia="zh-CN"/>
        </w:rPr>
      </w:pPr>
      <w:r>
        <w:rPr>
          <w:rFonts w:hint="eastAsia"/>
          <w:lang w:val="en-US" w:eastAsia="zh-CN"/>
        </w:rPr>
        <w:t>全局变量</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#Nginx的worker进程运行用户以及用户组</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#user  nobody nobody;</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#Nginx开启的进程数</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worker_processes  1;</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#worker_processes auto;</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#以下参数指定了哪个cpu分配给哪个进程，一般来说不用特殊指定。如果一定要设的话，用0和1指定分配方式.</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#这样设就是给1-4个进程分配单独的核来运行，出现第5个进程是就是随机分配了。</w:t>
      </w:r>
      <w:r>
        <w:rPr>
          <w:rFonts w:hint="eastAsia" w:ascii="微软雅黑" w:hAnsi="微软雅黑" w:eastAsia="微软雅黑" w:cs="微软雅黑"/>
          <w:color w:val="0000FF"/>
          <w:sz w:val="24"/>
          <w:szCs w:val="24"/>
          <w:shd w:val="clear" w:fill="F7F7F9"/>
        </w:rPr>
        <w:t>eg:</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#worker_processes 4     #4核CPU </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#worker_cpu_affinity 0001 0010 0100 1000</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#定义全局错误日志定义类型，[debug|info|notice|warn|crit]</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#error_log  logs/error.log  info;</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#指定进程ID存储文件位置</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#pid        logs/nginx.pid;</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#一个nginx进程打开的最多文件描述符数目，理论值应该是最多打开文件数（ulimit -n）与nginx进程数相除，但是nginx分配请求并不是那么均匀，所以最好与ulimit -n的值保持一致。</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7F7F9"/>
        </w:rPr>
        <w:t>#vim /etc/security/limits.conf</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7F7F9"/>
        </w:rPr>
        <w:t>#  *                soft    nproc          65535</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7F7F9"/>
        </w:rPr>
        <w:t>#  *                hard    nproc          65535</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7F7F9"/>
        </w:rPr>
        <w:t>#  *                soft    nofile         65535</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                hard    nofile         65535</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kern w:val="0"/>
          <w:sz w:val="24"/>
          <w:szCs w:val="24"/>
          <w:shd w:val="clear" w:fill="FFFF00"/>
          <w:lang w:val="en-US" w:eastAsia="zh-CN" w:bidi="ar"/>
        </w:rPr>
      </w:pPr>
      <w:r>
        <w:rPr>
          <w:rFonts w:hint="eastAsia" w:ascii="微软雅黑" w:hAnsi="微软雅黑" w:eastAsia="微软雅黑" w:cs="微软雅黑"/>
          <w:color w:val="48484C"/>
          <w:sz w:val="24"/>
          <w:szCs w:val="24"/>
          <w:shd w:val="clear" w:fill="F6F8FA"/>
        </w:rPr>
        <w:t>worker_rlimit_nofile 65535</w:t>
      </w:r>
      <w:r>
        <w:rPr>
          <w:rFonts w:hint="eastAsia" w:ascii="微软雅黑" w:hAnsi="微软雅黑" w:eastAsia="微软雅黑" w:cs="微软雅黑"/>
          <w:color w:val="93A1A1"/>
          <w:sz w:val="24"/>
          <w:szCs w:val="24"/>
          <w:shd w:val="clear" w:fill="F6F8FA"/>
        </w:rPr>
        <w:t>;</w:t>
      </w:r>
    </w:p>
    <w:p>
      <w:pPr>
        <w:pStyle w:val="8"/>
        <w:numPr>
          <w:ilvl w:val="0"/>
          <w:numId w:val="9"/>
        </w:numPr>
        <w:rPr>
          <w:rFonts w:hint="eastAsia"/>
          <w:lang w:val="en-US" w:eastAsia="zh-CN"/>
        </w:rPr>
      </w:pPr>
      <w:r>
        <w:rPr>
          <w:rFonts w:hint="eastAsia"/>
          <w:lang w:val="en-US" w:eastAsia="zh-CN"/>
        </w:rPr>
        <w:t>事件配置</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events </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0000FF"/>
          <w:sz w:val="24"/>
          <w:szCs w:val="24"/>
          <w:shd w:val="clear" w:fill="F6F8FA"/>
        </w:rPr>
        <w:t>#use [ kqueue | rtsig | epoll | /dev/poll | select | poll ]; epoll模型是Linux 2.6以上版本内核中的高性能网络I/O模型，如果跑在FreeBSD上面，就用kqueue模型。</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000000"/>
          <w:sz w:val="24"/>
          <w:szCs w:val="24"/>
          <w:shd w:val="clear" w:fill="F6F8FA"/>
        </w:rPr>
        <w:t>use epoll;</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0000FF"/>
          <w:sz w:val="24"/>
          <w:szCs w:val="24"/>
          <w:shd w:val="clear" w:fill="F6F8FA"/>
        </w:rPr>
        <w:t xml:space="preserve"> #每个进程可以处理的最大连接数，理论上每台nginx服务器的最大连接数为worker_processes*worker_connections。理论值：worker_rlimit_nofile/worker_processes</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#注意：最大客户数也由系统的可用socket连接数限制（~ 64K），所以设置不切实际的高没什么好处</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000000"/>
          <w:sz w:val="24"/>
          <w:szCs w:val="24"/>
          <w:shd w:val="clear" w:fill="F6F8FA"/>
        </w:rPr>
        <w:t xml:space="preserve">worker_connections  </w:t>
      </w:r>
      <w:r>
        <w:rPr>
          <w:rFonts w:hint="eastAsia" w:ascii="微软雅黑" w:hAnsi="微软雅黑" w:eastAsia="微软雅黑" w:cs="微软雅黑"/>
          <w:color w:val="195F91"/>
          <w:sz w:val="24"/>
          <w:szCs w:val="24"/>
          <w:shd w:val="clear" w:fill="F6F8FA"/>
        </w:rPr>
        <w:t>65535</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 xml:space="preserve">    </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0000FF"/>
          <w:sz w:val="24"/>
          <w:szCs w:val="24"/>
          <w:shd w:val="clear" w:fill="F6F8FA"/>
        </w:rPr>
        <w:t>#worker工作方式：串行（一定程度降低负载，但服务器吞吐量大时，关闭使用并行方式）</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0000FF"/>
          <w:sz w:val="24"/>
          <w:szCs w:val="24"/>
          <w:shd w:val="clear" w:fill="F6F8FA"/>
        </w:rPr>
        <w:t xml:space="preserve">#multi_accept on; </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w:t>
      </w:r>
    </w:p>
    <w:p>
      <w:pPr>
        <w:pStyle w:val="8"/>
        <w:numPr>
          <w:ilvl w:val="0"/>
          <w:numId w:val="9"/>
        </w:numPr>
        <w:rPr>
          <w:rFonts w:hint="eastAsia"/>
          <w:lang w:val="en-US" w:eastAsia="zh-CN"/>
        </w:rPr>
      </w:pPr>
      <w:r>
        <w:rPr>
          <w:rFonts w:hint="eastAsia"/>
          <w:lang w:val="en-US" w:eastAsia="zh-CN"/>
        </w:rPr>
        <w:t>http参数</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0000FF"/>
          <w:sz w:val="24"/>
          <w:szCs w:val="24"/>
          <w:shd w:val="clear" w:fill="F6F8FA"/>
        </w:rPr>
        <w:t xml:space="preserve">  #文件扩展名与文件类型映射表</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include mime</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types</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#默认文件类型</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default_type application</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octet</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stream</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7F7F9"/>
        </w:rPr>
        <w:t>#日志相关定义</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7F7F9"/>
        </w:rPr>
        <w:t xml:space="preserve">    #log_format  main  '$remote_addr - $remote_user [$time_local] "$request" '</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                  '$status $body_bytes_sent "$http_referer" '</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                  '"$http_user_agent" "$http_x_forwarded_for"';</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#定义日志的格式。后面定义要输出的内容。</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#1.$remote_addr 与$http_x_forwarded_for 用以记录客户端的ip地址；</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#2.$remote_user ：用来记录客户端用户名称；</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#3.$time_local ：用来记录访问时间与时区；</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#4.$request  ：用来记录请求的url与http协议；</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#5.$status ：用来记录请求状态； </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#6.$body_bytes_sent ：记录发送给客户端文件主体内容大小；</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#7.$http_referer ：用来记录从那个页面链接访问过来的；</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#8.$http_user_agent ：记录客户端浏览器的相关信息</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#连接日志的路径，指定的日志格式放在最后。</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#access_log  logs/access.log  main;</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#只记录更为严重的错误日志，减少IO压力</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error_log logs</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error</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log crit</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#关闭日志</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#access_log  off;</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#默认编码</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#charset utf-8;</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#服务器名字的hash表大小</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server_names_hash_bucket_size </w:t>
      </w:r>
      <w:r>
        <w:rPr>
          <w:rFonts w:hint="eastAsia" w:ascii="微软雅黑" w:hAnsi="微软雅黑" w:eastAsia="微软雅黑" w:cs="微软雅黑"/>
          <w:color w:val="195F91"/>
          <w:sz w:val="24"/>
          <w:szCs w:val="24"/>
          <w:shd w:val="clear" w:fill="F6F8FA"/>
        </w:rPr>
        <w:t>128</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#客户端请求单个文件的最大字节数</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client_max_body_size </w:t>
      </w:r>
      <w:r>
        <w:rPr>
          <w:rFonts w:hint="eastAsia" w:ascii="微软雅黑" w:hAnsi="微软雅黑" w:eastAsia="微软雅黑" w:cs="微软雅黑"/>
          <w:color w:val="195F91"/>
          <w:sz w:val="24"/>
          <w:szCs w:val="24"/>
          <w:shd w:val="clear" w:fill="F6F8FA"/>
        </w:rPr>
        <w:t>8m</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#指定来自客户端请求头的hearerbuffer大小</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client_header_buffer_size </w:t>
      </w:r>
      <w:r>
        <w:rPr>
          <w:rFonts w:hint="eastAsia" w:ascii="微软雅黑" w:hAnsi="微软雅黑" w:eastAsia="微软雅黑" w:cs="微软雅黑"/>
          <w:color w:val="195F91"/>
          <w:sz w:val="24"/>
          <w:szCs w:val="24"/>
          <w:shd w:val="clear" w:fill="F6F8FA"/>
        </w:rPr>
        <w:t>32k</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#指定客户端请求中较大的消息头的缓存最大数量和大小。</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large_client_header_buffers </w:t>
      </w:r>
      <w:r>
        <w:rPr>
          <w:rFonts w:hint="eastAsia" w:ascii="微软雅黑" w:hAnsi="微软雅黑" w:eastAsia="微软雅黑" w:cs="微软雅黑"/>
          <w:color w:val="195F91"/>
          <w:sz w:val="24"/>
          <w:szCs w:val="24"/>
          <w:shd w:val="clear" w:fill="F6F8FA"/>
        </w:rPr>
        <w:t>4</w:t>
      </w: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195F91"/>
          <w:sz w:val="24"/>
          <w:szCs w:val="24"/>
          <w:shd w:val="clear" w:fill="F6F8FA"/>
        </w:rPr>
        <w:t>64k</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#开启高效传输模式。</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sendfile        on</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#防止网络阻塞</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000000"/>
          <w:sz w:val="24"/>
          <w:szCs w:val="24"/>
          <w:shd w:val="clear" w:fill="F6F8FA"/>
        </w:rPr>
        <w:t xml:space="preserve">tcp_nopush </w:t>
      </w:r>
      <w:r>
        <w:rPr>
          <w:rFonts w:hint="eastAsia" w:ascii="微软雅黑" w:hAnsi="微软雅黑" w:eastAsia="微软雅黑" w:cs="微软雅黑"/>
          <w:color w:val="48484C"/>
          <w:sz w:val="24"/>
          <w:szCs w:val="24"/>
          <w:shd w:val="clear" w:fill="F6F8FA"/>
        </w:rPr>
        <w:t>on</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000000"/>
          <w:sz w:val="24"/>
          <w:szCs w:val="24"/>
          <w:shd w:val="clear" w:fill="F6F8FA"/>
        </w:rPr>
        <w:t xml:space="preserve">tcp_nodelay </w:t>
      </w:r>
      <w:r>
        <w:rPr>
          <w:rFonts w:hint="eastAsia" w:ascii="微软雅黑" w:hAnsi="微软雅黑" w:eastAsia="微软雅黑" w:cs="微软雅黑"/>
          <w:color w:val="48484C"/>
          <w:sz w:val="24"/>
          <w:szCs w:val="24"/>
          <w:shd w:val="clear" w:fill="F6F8FA"/>
        </w:rPr>
        <w:t>on</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93A1A1"/>
          <w:sz w:val="24"/>
          <w:szCs w:val="24"/>
          <w:shd w:val="clear" w:fill="F7F7F9"/>
        </w:rPr>
        <w:t xml:space="preserve">    </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#客户端连接超时时间，单位是秒</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000000"/>
          <w:sz w:val="24"/>
          <w:szCs w:val="24"/>
          <w:shd w:val="clear" w:fill="F6F8FA"/>
        </w:rPr>
        <w:t xml:space="preserve">keepalive_timeout </w:t>
      </w:r>
      <w:r>
        <w:rPr>
          <w:rFonts w:hint="eastAsia" w:ascii="微软雅黑" w:hAnsi="微软雅黑" w:eastAsia="微软雅黑" w:cs="微软雅黑"/>
          <w:color w:val="195F91"/>
          <w:sz w:val="24"/>
          <w:szCs w:val="24"/>
          <w:shd w:val="clear" w:fill="F6F8FA"/>
        </w:rPr>
        <w:t>60</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#客户端请求头读取超时时间</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 xml:space="preserve">    </w:t>
      </w:r>
      <w:r>
        <w:rPr>
          <w:rFonts w:hint="eastAsia" w:ascii="微软雅黑" w:hAnsi="微软雅黑" w:eastAsia="微软雅黑" w:cs="微软雅黑"/>
          <w:color w:val="000000"/>
          <w:sz w:val="24"/>
          <w:szCs w:val="24"/>
          <w:shd w:val="clear" w:fill="F6F8FA"/>
        </w:rPr>
        <w:t>client_header_timeout</w:t>
      </w:r>
      <w:r>
        <w:rPr>
          <w:rFonts w:hint="eastAsia" w:ascii="微软雅黑" w:hAnsi="微软雅黑" w:eastAsia="微软雅黑" w:cs="微软雅黑"/>
          <w:color w:val="93A1A1"/>
          <w:sz w:val="24"/>
          <w:szCs w:val="24"/>
          <w:shd w:val="clear" w:fill="F6F8FA"/>
        </w:rPr>
        <w:t xml:space="preserve"> 10;</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#设置客户端请求主体读取超时时间</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 xml:space="preserve">    </w:t>
      </w:r>
      <w:r>
        <w:rPr>
          <w:rFonts w:hint="eastAsia" w:ascii="微软雅黑" w:hAnsi="微软雅黑" w:eastAsia="微软雅黑" w:cs="微软雅黑"/>
          <w:color w:val="000000"/>
          <w:sz w:val="24"/>
          <w:szCs w:val="24"/>
          <w:shd w:val="clear" w:fill="F6F8FA"/>
        </w:rPr>
        <w:t xml:space="preserve">client_body_timeout </w:t>
      </w:r>
      <w:r>
        <w:rPr>
          <w:rFonts w:hint="eastAsia" w:ascii="微软雅黑" w:hAnsi="微软雅黑" w:eastAsia="微软雅黑" w:cs="微软雅黑"/>
          <w:color w:val="93A1A1"/>
          <w:sz w:val="24"/>
          <w:szCs w:val="24"/>
          <w:shd w:val="clear" w:fill="F6F8FA"/>
        </w:rPr>
        <w:t>10;</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#响应客户端超时时间</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 xml:space="preserve">  </w:t>
      </w:r>
      <w:r>
        <w:rPr>
          <w:rFonts w:hint="eastAsia" w:ascii="微软雅黑" w:hAnsi="微软雅黑" w:eastAsia="微软雅黑" w:cs="微软雅黑"/>
          <w:color w:val="000000"/>
          <w:sz w:val="24"/>
          <w:szCs w:val="24"/>
          <w:shd w:val="clear" w:fill="F6F8FA"/>
        </w:rPr>
        <w:t xml:space="preserve">  send_timeout </w:t>
      </w:r>
      <w:r>
        <w:rPr>
          <w:rFonts w:hint="eastAsia" w:ascii="微软雅黑" w:hAnsi="微软雅黑" w:eastAsia="微软雅黑" w:cs="微软雅黑"/>
          <w:color w:val="93A1A1"/>
          <w:sz w:val="24"/>
          <w:szCs w:val="24"/>
          <w:shd w:val="clear" w:fill="F6F8FA"/>
        </w:rPr>
        <w:t>10;</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#FastCGI相关参数是为了改善网站的性能：减少资源占用，提高访问速度。</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000000"/>
          <w:sz w:val="24"/>
          <w:szCs w:val="24"/>
          <w:shd w:val="clear" w:fill="F6F8FA"/>
        </w:rPr>
        <w:t xml:space="preserve">fastcgi_connect_timeout </w:t>
      </w:r>
      <w:r>
        <w:rPr>
          <w:rFonts w:hint="eastAsia" w:ascii="微软雅黑" w:hAnsi="微软雅黑" w:eastAsia="微软雅黑" w:cs="微软雅黑"/>
          <w:color w:val="195F91"/>
          <w:sz w:val="24"/>
          <w:szCs w:val="24"/>
          <w:shd w:val="clear" w:fill="F6F8FA"/>
        </w:rPr>
        <w:t>300</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fastcgi_send_timeout </w:t>
      </w:r>
      <w:r>
        <w:rPr>
          <w:rFonts w:hint="eastAsia" w:ascii="微软雅黑" w:hAnsi="微软雅黑" w:eastAsia="微软雅黑" w:cs="微软雅黑"/>
          <w:color w:val="195F91"/>
          <w:sz w:val="24"/>
          <w:szCs w:val="24"/>
          <w:shd w:val="clear" w:fill="F6F8FA"/>
        </w:rPr>
        <w:t>300</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fastcgi_read_timeout </w:t>
      </w:r>
      <w:r>
        <w:rPr>
          <w:rFonts w:hint="eastAsia" w:ascii="微软雅黑" w:hAnsi="微软雅黑" w:eastAsia="微软雅黑" w:cs="微软雅黑"/>
          <w:color w:val="195F91"/>
          <w:sz w:val="24"/>
          <w:szCs w:val="24"/>
          <w:shd w:val="clear" w:fill="F6F8FA"/>
        </w:rPr>
        <w:t>300</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000000"/>
          <w:sz w:val="24"/>
          <w:szCs w:val="24"/>
          <w:shd w:val="clear" w:fill="F6F8FA"/>
        </w:rPr>
        <w:t xml:space="preserve">fastcgi_buffer_size </w:t>
      </w:r>
      <w:r>
        <w:rPr>
          <w:rFonts w:hint="eastAsia" w:ascii="微软雅黑" w:hAnsi="微软雅黑" w:eastAsia="微软雅黑" w:cs="微软雅黑"/>
          <w:color w:val="195F91"/>
          <w:sz w:val="24"/>
          <w:szCs w:val="24"/>
          <w:shd w:val="clear" w:fill="F6F8FA"/>
        </w:rPr>
        <w:t>64k</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fastcgi_buffers </w:t>
      </w:r>
      <w:r>
        <w:rPr>
          <w:rFonts w:hint="eastAsia" w:ascii="微软雅黑" w:hAnsi="微软雅黑" w:eastAsia="微软雅黑" w:cs="微软雅黑"/>
          <w:color w:val="195F91"/>
          <w:sz w:val="24"/>
          <w:szCs w:val="24"/>
          <w:shd w:val="clear" w:fill="F6F8FA"/>
        </w:rPr>
        <w:t>4</w:t>
      </w: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195F91"/>
          <w:sz w:val="24"/>
          <w:szCs w:val="24"/>
          <w:shd w:val="clear" w:fill="F6F8FA"/>
        </w:rPr>
        <w:t>64k</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000000"/>
          <w:sz w:val="24"/>
          <w:szCs w:val="24"/>
          <w:shd w:val="clear" w:fill="F6F8FA"/>
        </w:rPr>
        <w:t xml:space="preserve">fastcgi_busy_buffers_size </w:t>
      </w:r>
      <w:r>
        <w:rPr>
          <w:rFonts w:hint="eastAsia" w:ascii="微软雅黑" w:hAnsi="微软雅黑" w:eastAsia="微软雅黑" w:cs="微软雅黑"/>
          <w:color w:val="195F91"/>
          <w:sz w:val="24"/>
          <w:szCs w:val="24"/>
          <w:shd w:val="clear" w:fill="F6F8FA"/>
        </w:rPr>
        <w:t>128k</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000000"/>
          <w:sz w:val="24"/>
          <w:szCs w:val="24"/>
          <w:shd w:val="clear" w:fill="F6F8FA"/>
        </w:rPr>
        <w:t xml:space="preserve">fastcgi_temp_file_write_size </w:t>
      </w:r>
      <w:r>
        <w:rPr>
          <w:rFonts w:hint="eastAsia" w:ascii="微软雅黑" w:hAnsi="微软雅黑" w:eastAsia="微软雅黑" w:cs="微软雅黑"/>
          <w:color w:val="195F91"/>
          <w:sz w:val="24"/>
          <w:szCs w:val="24"/>
          <w:shd w:val="clear" w:fill="F6F8FA"/>
        </w:rPr>
        <w:t>128k</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#gzip模块设置</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#开启gzip压缩输出</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gzip on</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 xml:space="preserve"> </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#最小压缩文件大小</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gzip_min_length </w:t>
      </w:r>
      <w:r>
        <w:rPr>
          <w:rFonts w:hint="eastAsia" w:ascii="微软雅黑" w:hAnsi="微软雅黑" w:eastAsia="微软雅黑" w:cs="微软雅黑"/>
          <w:color w:val="195F91"/>
          <w:sz w:val="24"/>
          <w:szCs w:val="24"/>
          <w:shd w:val="clear" w:fill="F6F8FA"/>
        </w:rPr>
        <w:t>1k</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 xml:space="preserve"> </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#压缩缓冲区</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gzip_buffers </w:t>
      </w:r>
      <w:r>
        <w:rPr>
          <w:rFonts w:hint="eastAsia" w:ascii="微软雅黑" w:hAnsi="微软雅黑" w:eastAsia="微软雅黑" w:cs="微软雅黑"/>
          <w:color w:val="195F91"/>
          <w:sz w:val="24"/>
          <w:szCs w:val="24"/>
          <w:shd w:val="clear" w:fill="F6F8FA"/>
        </w:rPr>
        <w:t>4</w:t>
      </w: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195F91"/>
          <w:sz w:val="24"/>
          <w:szCs w:val="24"/>
          <w:shd w:val="clear" w:fill="F6F8FA"/>
        </w:rPr>
        <w:t>16k</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#压缩版本（默认1.1，前端如果是squid2.5请使用1.0）</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gzip_http_version </w:t>
      </w:r>
      <w:r>
        <w:rPr>
          <w:rFonts w:hint="eastAsia" w:ascii="微软雅黑" w:hAnsi="微软雅黑" w:eastAsia="微软雅黑" w:cs="微软雅黑"/>
          <w:color w:val="195F91"/>
          <w:sz w:val="24"/>
          <w:szCs w:val="24"/>
          <w:shd w:val="clear" w:fill="F6F8FA"/>
        </w:rPr>
        <w:t>1.0</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0000FF"/>
          <w:sz w:val="24"/>
          <w:szCs w:val="24"/>
          <w:shd w:val="clear" w:fill="F6F8FA"/>
        </w:rPr>
        <w:t xml:space="preserve">   #压缩等级 1-9 等级越高，压缩效果越好，节约宽带，但CPU消耗大</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gzip_comp_level </w:t>
      </w:r>
      <w:r>
        <w:rPr>
          <w:rFonts w:hint="eastAsia" w:ascii="微软雅黑" w:hAnsi="微软雅黑" w:eastAsia="微软雅黑" w:cs="微软雅黑"/>
          <w:color w:val="195F91"/>
          <w:sz w:val="24"/>
          <w:szCs w:val="24"/>
          <w:shd w:val="clear" w:fill="F6F8FA"/>
        </w:rPr>
        <w:t>2</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0000FF"/>
          <w:sz w:val="24"/>
          <w:szCs w:val="24"/>
          <w:shd w:val="clear" w:fill="F6F8FA"/>
        </w:rPr>
        <w:t xml:space="preserve"> #压缩类型，默认就已经包含text/html，所以下面就不用再写了，写上去也不会有问题，但是会有一个warn。</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gzip_types text</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plain application</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x</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javascript text</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css application</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xml</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#前端缓存服务器缓存经过压缩的页面</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48484C"/>
          <w:sz w:val="24"/>
          <w:szCs w:val="24"/>
          <w:shd w:val="clear" w:fill="F7F7F9"/>
        </w:rPr>
        <w:t>gzip_vary on</w:t>
      </w:r>
      <w:r>
        <w:rPr>
          <w:rFonts w:hint="eastAsia" w:ascii="微软雅黑" w:hAnsi="微软雅黑" w:eastAsia="微软雅黑" w:cs="微软雅黑"/>
          <w:color w:val="93A1A1"/>
          <w:sz w:val="24"/>
          <w:szCs w:val="24"/>
          <w:shd w:val="clear" w:fill="F7F7F9"/>
        </w:rPr>
        <w:t>;</w:t>
      </w:r>
    </w:p>
    <w:p>
      <w:pPr>
        <w:pStyle w:val="8"/>
        <w:numPr>
          <w:ilvl w:val="0"/>
          <w:numId w:val="9"/>
        </w:numPr>
        <w:rPr>
          <w:rFonts w:hint="eastAsia"/>
          <w:lang w:val="en-US" w:eastAsia="zh-CN"/>
        </w:rPr>
      </w:pPr>
      <w:r>
        <w:rPr>
          <w:rFonts w:hint="eastAsia"/>
          <w:lang w:val="en-US" w:eastAsia="zh-CN"/>
        </w:rPr>
        <w:t>虚拟主机基本设置</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#虚拟主机定义</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server </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#监听端口</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listen       </w:t>
      </w:r>
      <w:r>
        <w:rPr>
          <w:rFonts w:hint="eastAsia" w:ascii="微软雅黑" w:hAnsi="微软雅黑" w:eastAsia="微软雅黑" w:cs="微软雅黑"/>
          <w:color w:val="195F91"/>
          <w:sz w:val="24"/>
          <w:szCs w:val="24"/>
          <w:shd w:val="clear" w:fill="F6F8FA"/>
        </w:rPr>
        <w:t>80</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#访问域名</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server_name  localhost</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#编码格式，若网页格式与此不同，将被自动转码</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#charset koi8-r;</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#虚拟主机访问日志定义</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#access_log  logs/host.access.log  main;</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#对URL进行匹配</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location </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 xml:space="preserve">            </w:t>
      </w:r>
      <w:r>
        <w:rPr>
          <w:rFonts w:hint="eastAsia" w:ascii="微软雅黑" w:hAnsi="微软雅黑" w:eastAsia="微软雅黑" w:cs="微软雅黑"/>
          <w:color w:val="0000FF"/>
          <w:sz w:val="24"/>
          <w:szCs w:val="24"/>
          <w:shd w:val="clear" w:fill="F6F8FA"/>
        </w:rPr>
        <w:t>#访问路径，可相对也可绝对路径</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root   html</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 xml:space="preserve">            </w:t>
      </w:r>
      <w:r>
        <w:rPr>
          <w:rFonts w:hint="eastAsia" w:ascii="微软雅黑" w:hAnsi="微软雅黑" w:eastAsia="微软雅黑" w:cs="微软雅黑"/>
          <w:color w:val="0000FF"/>
          <w:sz w:val="24"/>
          <w:szCs w:val="24"/>
          <w:shd w:val="clear" w:fill="F6F8FA"/>
        </w:rPr>
        <w:t>#首页文件。以下按顺序匹配</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index  index</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html index</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htm</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#错误信息返回页面</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#error_page  404              /404.html;</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 redirect server error pages to the static page /50x.html</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 xml:space="preserve">        error_page   500 502 503 504  /50x.html;</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 xml:space="preserve">        location = /50x.html {</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 xml:space="preserve">            root   html;</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 xml:space="preserve">        }</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#访问URL以.php结尾则自动转交给127.0.0.1</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 proxy the PHP scripts to Apache listening on 127.0.0.1:80</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#location ~ \.php$ {</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    proxy_pass   http://127.0.0.1;</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#php脚本请求全部转发给FastCGI处理</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 pass the PHP scripts to FastCGI server listening on 127.0.0.1:9000</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 xml:space="preserve">        #location ~ \.php$ {</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 xml:space="preserve">        #    root           html;</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 xml:space="preserve">        #    fastcgi_pass   127.0.0.1:9000;</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 xml:space="preserve">        #    fastcgi_index  index.php;</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 xml:space="preserve">        #    fastcgi_param  SCRIPT_FILENAME  /scripts$fastcgi_script_name;</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 xml:space="preserve">        #    include        fastcgi_params;</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 xml:space="preserve">        #}</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#禁止访问.ht页面 （需ngx_http_access_module模块）</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 deny access to .htaccess files, if Apache's document root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 concurs with nginx's one</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#location ~ /\.ht {</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    deny  all;</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#HTTPS虚拟主机定义</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 HTTPS server</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#server {</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    listen       443 ssl;</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    server_name  localhost;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    ssl_certificate      cert.pem;</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    ssl_certificate_key  cert.key;</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    ssl_session_cache    shared:SSL:1m;</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    ssl_session_timeout  5m;</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    ssl_ciphers  HIGH:!aNULL:!MD5;</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    ssl_prefer_server_ciphers  on;</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    location / {</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        root   html;</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        index  index.html index.htm;</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    }</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w:t>
      </w:r>
    </w:p>
    <w:p>
      <w:pPr>
        <w:pStyle w:val="8"/>
        <w:numPr>
          <w:ilvl w:val="0"/>
          <w:numId w:val="9"/>
        </w:numPr>
        <w:rPr>
          <w:rFonts w:hint="eastAsia"/>
          <w:lang w:val="en-US" w:eastAsia="zh-CN"/>
        </w:rPr>
      </w:pPr>
      <w:r>
        <w:rPr>
          <w:rFonts w:hint="eastAsia"/>
          <w:lang w:val="en-US" w:eastAsia="zh-CN"/>
        </w:rPr>
        <w:t>Nignx状态监控</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#Nginx运行状态，StubStatus模块获取Nginx自启动的工作状态（编译时要开启对应功能）</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000000"/>
          <w:sz w:val="24"/>
          <w:szCs w:val="24"/>
          <w:shd w:val="clear" w:fill="F6F8FA"/>
        </w:rPr>
        <w:t>location /NginxStatus {</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 xml:space="preserve">        #    </w:t>
      </w:r>
      <w:r>
        <w:rPr>
          <w:rFonts w:hint="eastAsia" w:ascii="微软雅黑" w:hAnsi="微软雅黑" w:eastAsia="微软雅黑" w:cs="微软雅黑"/>
          <w:color w:val="0000FF"/>
          <w:sz w:val="24"/>
          <w:szCs w:val="24"/>
          <w:shd w:val="clear" w:fill="F6F8FA"/>
        </w:rPr>
        <w:t>#启用StubStatus的工作访问状态  </w:t>
      </w:r>
      <w:r>
        <w:rPr>
          <w:rFonts w:hint="eastAsia" w:ascii="微软雅黑" w:hAnsi="微软雅黑" w:eastAsia="微软雅黑" w:cs="微软雅黑"/>
          <w:color w:val="93A1A1"/>
          <w:sz w:val="24"/>
          <w:szCs w:val="24"/>
          <w:shd w:val="clear" w:fill="F6F8FA"/>
        </w:rPr>
        <w:t xml:space="preserve">  </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 xml:space="preserve">#   </w:t>
      </w:r>
      <w:r>
        <w:rPr>
          <w:rFonts w:hint="eastAsia" w:ascii="微软雅黑" w:hAnsi="微软雅黑" w:eastAsia="微软雅黑" w:cs="微软雅黑"/>
          <w:color w:val="000000"/>
          <w:sz w:val="24"/>
          <w:szCs w:val="24"/>
          <w:shd w:val="clear" w:fill="F6F8FA"/>
        </w:rPr>
        <w:t> stub_status    on;</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 xml:space="preserve">        #    </w:t>
      </w:r>
      <w:r>
        <w:rPr>
          <w:rFonts w:hint="eastAsia" w:ascii="微软雅黑" w:hAnsi="微软雅黑" w:eastAsia="微软雅黑" w:cs="微软雅黑"/>
          <w:color w:val="0000FF"/>
          <w:sz w:val="24"/>
          <w:szCs w:val="24"/>
          <w:shd w:val="clear" w:fill="F6F8FA"/>
        </w:rPr>
        <w:t>#指定StubStaus模块的访问日志文件</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7F7F9"/>
        </w:rPr>
        <w:t xml:space="preserve">        #    </w:t>
      </w:r>
      <w:r>
        <w:rPr>
          <w:rFonts w:hint="eastAsia" w:ascii="微软雅黑" w:hAnsi="微软雅黑" w:eastAsia="微软雅黑" w:cs="微软雅黑"/>
          <w:color w:val="000000"/>
          <w:sz w:val="24"/>
          <w:szCs w:val="24"/>
          <w:shd w:val="clear" w:fill="F7F7F9"/>
        </w:rPr>
        <w:t>access_log    logs/Nginxstatus.log;</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7F7F9"/>
        </w:rPr>
        <w:t xml:space="preserve">        #</w:t>
      </w:r>
      <w:r>
        <w:rPr>
          <w:rFonts w:hint="eastAsia" w:ascii="微软雅黑" w:hAnsi="微软雅黑" w:eastAsia="微软雅黑" w:cs="微软雅黑"/>
          <w:color w:val="BEBEC5"/>
          <w:sz w:val="24"/>
          <w:szCs w:val="24"/>
          <w:shd w:val="clear" w:fill="F7F7F9"/>
        </w:rPr>
        <w:t xml:space="preserve">    </w:t>
      </w:r>
      <w:r>
        <w:rPr>
          <w:rFonts w:hint="eastAsia" w:ascii="微软雅黑" w:hAnsi="微软雅黑" w:eastAsia="微软雅黑" w:cs="微软雅黑"/>
          <w:color w:val="0000FF"/>
          <w:sz w:val="24"/>
          <w:szCs w:val="24"/>
          <w:shd w:val="clear" w:fill="F7F7F9"/>
        </w:rPr>
        <w:t>#Nginx认证机制（需Apache的htpasswd命令生成）</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7F7F9"/>
        </w:rPr>
        <w:t xml:space="preserve">        #    </w:t>
      </w:r>
      <w:r>
        <w:rPr>
          <w:rFonts w:hint="eastAsia" w:ascii="微软雅黑" w:hAnsi="微软雅黑" w:eastAsia="微软雅黑" w:cs="微软雅黑"/>
          <w:color w:val="000000"/>
          <w:sz w:val="24"/>
          <w:szCs w:val="24"/>
          <w:shd w:val="clear" w:fill="F7F7F9"/>
        </w:rPr>
        <w:t>#auth_basic    "NginxStatus";</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7F7F9"/>
        </w:rPr>
        <w:t xml:space="preserve">        #</w:t>
      </w:r>
      <w:r>
        <w:rPr>
          <w:rFonts w:hint="eastAsia" w:ascii="微软雅黑" w:hAnsi="微软雅黑" w:eastAsia="微软雅黑" w:cs="微软雅黑"/>
          <w:color w:val="BEBEC5"/>
          <w:sz w:val="24"/>
          <w:szCs w:val="24"/>
          <w:shd w:val="clear" w:fill="F7F7F9"/>
        </w:rPr>
        <w:t xml:space="preserve">    </w:t>
      </w:r>
      <w:r>
        <w:rPr>
          <w:rFonts w:hint="eastAsia" w:ascii="微软雅黑" w:hAnsi="微软雅黑" w:eastAsia="微软雅黑" w:cs="微软雅黑"/>
          <w:color w:val="0000FF"/>
          <w:sz w:val="24"/>
          <w:szCs w:val="24"/>
          <w:shd w:val="clear" w:fill="F7F7F9"/>
        </w:rPr>
        <w:t>#用来认证的密码文件</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7F7F9"/>
        </w:rPr>
        <w:t xml:space="preserve">        #    </w:t>
      </w:r>
      <w:r>
        <w:rPr>
          <w:rFonts w:hint="eastAsia" w:ascii="微软雅黑" w:hAnsi="微软雅黑" w:eastAsia="微软雅黑" w:cs="微软雅黑"/>
          <w:color w:val="000000"/>
          <w:sz w:val="24"/>
          <w:szCs w:val="24"/>
          <w:shd w:val="clear" w:fill="F7F7F9"/>
        </w:rPr>
        <w:t xml:space="preserve">#auth_basic_user_file    ../htpasswd;   </w:t>
      </w:r>
      <w:r>
        <w:rPr>
          <w:rFonts w:hint="eastAsia" w:ascii="微软雅黑" w:hAnsi="微软雅黑" w:eastAsia="微软雅黑" w:cs="微软雅黑"/>
          <w:color w:val="93A1A1"/>
          <w:sz w:val="24"/>
          <w:szCs w:val="24"/>
          <w:shd w:val="clear" w:fill="F7F7F9"/>
        </w:rPr>
        <w:t xml:space="preserve"> </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7F7F9"/>
        </w:rPr>
        <w:t>访问：</w:t>
      </w:r>
      <w:r>
        <w:rPr>
          <w:rFonts w:hint="eastAsia" w:ascii="微软雅黑" w:hAnsi="微软雅黑" w:eastAsia="微软雅黑" w:cs="微软雅黑"/>
          <w:color w:val="6795B5"/>
          <w:sz w:val="24"/>
          <w:szCs w:val="24"/>
          <w:u w:val="none"/>
          <w:shd w:val="clear" w:fill="F7F7F9"/>
        </w:rPr>
        <w:fldChar w:fldCharType="begin"/>
      </w:r>
      <w:r>
        <w:rPr>
          <w:rFonts w:hint="eastAsia" w:ascii="微软雅黑" w:hAnsi="微软雅黑" w:eastAsia="微软雅黑" w:cs="微软雅黑"/>
          <w:color w:val="6795B5"/>
          <w:sz w:val="24"/>
          <w:szCs w:val="24"/>
          <w:u w:val="none"/>
          <w:shd w:val="clear" w:fill="F7F7F9"/>
        </w:rPr>
        <w:instrText xml:space="preserve"> HYPERLINK "http://ip/NginxStatus" \t "https://blog.csdn.net/hzsunshine/article/details/_blank" </w:instrText>
      </w:r>
      <w:r>
        <w:rPr>
          <w:rFonts w:hint="eastAsia" w:ascii="微软雅黑" w:hAnsi="微软雅黑" w:eastAsia="微软雅黑" w:cs="微软雅黑"/>
          <w:color w:val="6795B5"/>
          <w:sz w:val="24"/>
          <w:szCs w:val="24"/>
          <w:u w:val="none"/>
          <w:shd w:val="clear" w:fill="F7F7F9"/>
        </w:rPr>
        <w:fldChar w:fldCharType="separate"/>
      </w:r>
      <w:r>
        <w:rPr>
          <w:rStyle w:val="21"/>
          <w:rFonts w:hint="eastAsia" w:ascii="微软雅黑" w:hAnsi="微软雅黑" w:eastAsia="微软雅黑" w:cs="微软雅黑"/>
          <w:color w:val="6795B5"/>
          <w:sz w:val="24"/>
          <w:szCs w:val="24"/>
          <w:u w:val="none"/>
          <w:shd w:val="clear" w:fill="F7F7F9"/>
        </w:rPr>
        <w:t>http://IP/NginxStatus</w:t>
      </w:r>
      <w:r>
        <w:rPr>
          <w:rFonts w:hint="eastAsia" w:ascii="微软雅黑" w:hAnsi="微软雅黑" w:eastAsia="微软雅黑" w:cs="微软雅黑"/>
          <w:color w:val="6795B5"/>
          <w:sz w:val="24"/>
          <w:szCs w:val="24"/>
          <w:u w:val="none"/>
          <w:shd w:val="clear" w:fill="F7F7F9"/>
        </w:rPr>
        <w:fldChar w:fldCharType="end"/>
      </w:r>
      <w:r>
        <w:rPr>
          <w:rFonts w:hint="eastAsia" w:ascii="微软雅黑" w:hAnsi="微软雅黑" w:eastAsia="微软雅黑" w:cs="微软雅黑"/>
          <w:color w:val="0000FF"/>
          <w:sz w:val="24"/>
          <w:szCs w:val="24"/>
          <w:shd w:val="clear" w:fill="F7F7F9"/>
        </w:rPr>
        <w:t xml:space="preserve">(测试就不加密码验证相关) </w:t>
      </w:r>
    </w:p>
    <w:p>
      <w:pPr>
        <w:pStyle w:val="8"/>
        <w:numPr>
          <w:ilvl w:val="0"/>
          <w:numId w:val="9"/>
        </w:numPr>
        <w:rPr>
          <w:rFonts w:hint="eastAsia"/>
          <w:lang w:val="en-US" w:eastAsia="zh-CN"/>
        </w:rPr>
      </w:pPr>
      <w:r>
        <w:rPr>
          <w:rFonts w:hint="eastAsia"/>
          <w:lang w:val="en-US" w:eastAsia="zh-CN"/>
        </w:rPr>
        <w:t>反向代理</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7F7F9"/>
        </w:rPr>
        <w:t>#以下配置追加在HTTP的全局变量中</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7F7F9"/>
        </w:rPr>
        <w:t>#nginx跟后端服务器连接超时时间(代理连接超时)</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proxy_connect_timeout      5</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7F7F9"/>
        </w:rPr>
        <w:t>#后端服务器数据回传时间(代理发送超时)</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proxy_send_timeout         5</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7F7F9"/>
        </w:rPr>
        <w:t>#连接成功后，后端服务器响应时间(代理接收超时)</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proxy_read_timeout         60</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7F7F9"/>
        </w:rPr>
        <w:t>#设置代理服务器（nginx）保存用户头信息的缓冲区大小</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proxy_buffer_size          16</w:t>
      </w:r>
      <w:r>
        <w:rPr>
          <w:rFonts w:hint="eastAsia" w:ascii="微软雅黑" w:hAnsi="微软雅黑" w:eastAsia="微软雅黑" w:cs="微软雅黑"/>
          <w:color w:val="195F91"/>
          <w:sz w:val="24"/>
          <w:szCs w:val="24"/>
          <w:shd w:val="clear" w:fill="F6F8FA"/>
        </w:rPr>
        <w:t>k</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7F7F9"/>
        </w:rPr>
        <w:t>#proxy_buffers缓冲区，网页平均在32k以下的话，这样设置</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proxy_buffers              </w:t>
      </w:r>
      <w:r>
        <w:rPr>
          <w:rFonts w:hint="eastAsia" w:ascii="微软雅黑" w:hAnsi="微软雅黑" w:eastAsia="微软雅黑" w:cs="微软雅黑"/>
          <w:color w:val="195F91"/>
          <w:sz w:val="24"/>
          <w:szCs w:val="24"/>
          <w:shd w:val="clear" w:fill="F6F8FA"/>
        </w:rPr>
        <w:t>4</w:t>
      </w: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195F91"/>
          <w:sz w:val="24"/>
          <w:szCs w:val="24"/>
          <w:shd w:val="clear" w:fill="F6F8FA"/>
        </w:rPr>
        <w:t>32k</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7F7F9"/>
        </w:rPr>
        <w:t>#高负荷下缓冲大小（proxy_buffers*2）</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proxy_busy_buffers_size    </w:t>
      </w:r>
      <w:r>
        <w:rPr>
          <w:rFonts w:hint="eastAsia" w:ascii="微软雅黑" w:hAnsi="微软雅黑" w:eastAsia="微软雅黑" w:cs="微软雅黑"/>
          <w:color w:val="195F91"/>
          <w:sz w:val="24"/>
          <w:szCs w:val="24"/>
          <w:shd w:val="clear" w:fill="F6F8FA"/>
        </w:rPr>
        <w:t>64k</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7F7F9"/>
        </w:rPr>
        <w:t>#设定缓存文件夹大小，大于这个值，将从upstream服务器传</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proxy_temp_file_write_size </w:t>
      </w:r>
      <w:r>
        <w:rPr>
          <w:rFonts w:hint="eastAsia" w:ascii="微软雅黑" w:hAnsi="微软雅黑" w:eastAsia="微软雅黑" w:cs="微软雅黑"/>
          <w:color w:val="195F91"/>
          <w:sz w:val="24"/>
          <w:szCs w:val="24"/>
          <w:shd w:val="clear" w:fill="F6F8FA"/>
        </w:rPr>
        <w:t>64k</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7F7F9"/>
        </w:rPr>
        <w:t>#反向代理缓存目录</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7F7F9"/>
        </w:rPr>
        <w:t>proxy_cache_path /data/proxy/cache levels=1:2 keys_zone=cache_one:500m inactive=1d max_size=1g;</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#levels=1:2 设置目录深度，第一层目录是1个字符，第2层是2个字符</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#keys_zone:设置web缓存名称和内存缓存空间大小</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#inactive:自动清除缓存文件时间。</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#max_size:硬盘空间最大可使用值。</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#指定临时缓存文件的存储路径(路径需和上面路径在同一分区)</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proxy_temp_path </w:t>
      </w:r>
      <w:r>
        <w:rPr>
          <w:rFonts w:hint="eastAsia" w:ascii="微软雅黑" w:hAnsi="微软雅黑" w:eastAsia="微软雅黑" w:cs="微软雅黑"/>
          <w:color w:val="000000"/>
          <w:sz w:val="24"/>
          <w:szCs w:val="24"/>
          <w:shd w:val="clear" w:fill="F7F7F9"/>
        </w:rPr>
        <w:t>/data/proxy/temp</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#服务配置</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server </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#侦听的80端口</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listen       </w:t>
      </w:r>
      <w:r>
        <w:rPr>
          <w:rFonts w:hint="eastAsia" w:ascii="微软雅黑" w:hAnsi="微软雅黑" w:eastAsia="微软雅黑" w:cs="微软雅黑"/>
          <w:color w:val="195F91"/>
          <w:sz w:val="24"/>
          <w:szCs w:val="24"/>
          <w:shd w:val="clear" w:fill="F6F8FA"/>
        </w:rPr>
        <w:t>80</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server_name  localhost</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location </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 xml:space="preserve">        </w:t>
      </w:r>
      <w:r>
        <w:rPr>
          <w:rFonts w:hint="eastAsia" w:ascii="微软雅黑" w:hAnsi="微软雅黑" w:eastAsia="微软雅黑" w:cs="微软雅黑"/>
          <w:color w:val="0000FF"/>
          <w:sz w:val="24"/>
          <w:szCs w:val="24"/>
          <w:shd w:val="clear" w:fill="F6F8FA"/>
        </w:rPr>
        <w:t>#反向代理缓存设置命令(proxy_cache zone|off,默认关闭所以要设置)</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 xml:space="preserve">        </w:t>
      </w:r>
      <w:r>
        <w:rPr>
          <w:rFonts w:hint="eastAsia" w:ascii="微软雅黑" w:hAnsi="微软雅黑" w:eastAsia="微软雅黑" w:cs="微软雅黑"/>
          <w:color w:val="000000"/>
          <w:sz w:val="24"/>
          <w:szCs w:val="24"/>
          <w:shd w:val="clear" w:fill="F6F8FA"/>
        </w:rPr>
        <w:t>proxy_cache cache_one;</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 xml:space="preserve">        </w:t>
      </w:r>
      <w:r>
        <w:rPr>
          <w:rFonts w:hint="eastAsia" w:ascii="微软雅黑" w:hAnsi="微软雅黑" w:eastAsia="微软雅黑" w:cs="微软雅黑"/>
          <w:color w:val="0000FF"/>
          <w:sz w:val="24"/>
          <w:szCs w:val="24"/>
          <w:shd w:val="clear" w:fill="F6F8FA"/>
        </w:rPr>
        <w:t>#对不同的状态码缓存不同时间</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 xml:space="preserve">        proxy_cache_valid 200 304 12h;</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 xml:space="preserve">        </w:t>
      </w:r>
      <w:r>
        <w:rPr>
          <w:rFonts w:hint="eastAsia" w:ascii="微软雅黑" w:hAnsi="微软雅黑" w:eastAsia="微软雅黑" w:cs="微软雅黑"/>
          <w:color w:val="0000FF"/>
          <w:sz w:val="24"/>
          <w:szCs w:val="24"/>
          <w:shd w:val="clear" w:fill="F6F8FA"/>
        </w:rPr>
        <w:t>#设置以什么样参数获取缓存文件名</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 xml:space="preserve">        proxy_cache_key $host$uri$is_args$args;</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0000FF"/>
          <w:sz w:val="24"/>
          <w:szCs w:val="24"/>
          <w:shd w:val="clear" w:fill="F6F8FA"/>
        </w:rPr>
        <w:t xml:space="preserve"> #后7端的Web服务器可以通过X-Forwarded-For获取用户真实IP</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 xml:space="preserve">        proxy_set_header Host $host;</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 xml:space="preserve">        proxy_set_header X-Real-IP $remote_addr; </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 xml:space="preserve">        proxy_set_header X-Forwarded-For $proxy_add_x_forwarded_for; </w:t>
      </w:r>
      <w:r>
        <w:rPr>
          <w:rFonts w:hint="eastAsia" w:ascii="微软雅黑" w:hAnsi="微软雅黑" w:eastAsia="微软雅黑" w:cs="微软雅黑"/>
          <w:color w:val="000000"/>
          <w:sz w:val="24"/>
          <w:szCs w:val="24"/>
          <w:shd w:val="clear" w:fill="F7F7F9"/>
        </w:rPr>
        <w:t xml:space="preserve">  </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 xml:space="preserve">        </w:t>
      </w:r>
      <w:r>
        <w:rPr>
          <w:rFonts w:hint="eastAsia" w:ascii="微软雅黑" w:hAnsi="微软雅黑" w:eastAsia="微软雅黑" w:cs="微软雅黑"/>
          <w:color w:val="0000FF"/>
          <w:sz w:val="24"/>
          <w:szCs w:val="24"/>
          <w:shd w:val="clear" w:fill="F6F8FA"/>
        </w:rPr>
        <w:t>#代理设置</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 xml:space="preserve">        proxy_pass   http://IP; </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0000FF"/>
          <w:sz w:val="24"/>
          <w:szCs w:val="24"/>
          <w:shd w:val="clear" w:fill="F6F8FA"/>
        </w:rPr>
        <w:t>#文件过期时间控制</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 xml:space="preserve">        expires    1d;</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 xml:space="preserve">    }</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#配置手动清楚缓存(实现此功能需第三方模块 ngx_cache_purge)</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w:t>
      </w:r>
      <w:r>
        <w:rPr>
          <w:rFonts w:hint="eastAsia" w:ascii="微软雅黑" w:hAnsi="微软雅黑" w:eastAsia="微软雅黑" w:cs="微软雅黑"/>
          <w:color w:val="6795B5"/>
          <w:sz w:val="24"/>
          <w:szCs w:val="24"/>
          <w:u w:val="none"/>
          <w:shd w:val="clear" w:fill="F6F8FA"/>
        </w:rPr>
        <w:fldChar w:fldCharType="begin"/>
      </w:r>
      <w:r>
        <w:rPr>
          <w:rFonts w:hint="eastAsia" w:ascii="微软雅黑" w:hAnsi="微软雅黑" w:eastAsia="微软雅黑" w:cs="微软雅黑"/>
          <w:color w:val="6795B5"/>
          <w:sz w:val="24"/>
          <w:szCs w:val="24"/>
          <w:u w:val="none"/>
          <w:shd w:val="clear" w:fill="F6F8FA"/>
        </w:rPr>
        <w:instrText xml:space="preserve"> HYPERLINK "http://www.123.com/2017/0316/17.html" \t "https://blog.csdn.net/hzsunshine/article/details/_blank" </w:instrText>
      </w:r>
      <w:r>
        <w:rPr>
          <w:rFonts w:hint="eastAsia" w:ascii="微软雅黑" w:hAnsi="微软雅黑" w:eastAsia="微软雅黑" w:cs="微软雅黑"/>
          <w:color w:val="6795B5"/>
          <w:sz w:val="24"/>
          <w:szCs w:val="24"/>
          <w:u w:val="none"/>
          <w:shd w:val="clear" w:fill="F6F8FA"/>
        </w:rPr>
        <w:fldChar w:fldCharType="separate"/>
      </w:r>
      <w:r>
        <w:rPr>
          <w:rStyle w:val="21"/>
          <w:rFonts w:hint="eastAsia" w:ascii="微软雅黑" w:hAnsi="微软雅黑" w:eastAsia="微软雅黑" w:cs="微软雅黑"/>
          <w:color w:val="0000FF"/>
          <w:sz w:val="24"/>
          <w:szCs w:val="24"/>
          <w:u w:val="none"/>
          <w:shd w:val="clear" w:fill="F6F8FA"/>
        </w:rPr>
        <w:t>http://www.123.com/2017/0316/17.html</w:t>
      </w:r>
      <w:r>
        <w:rPr>
          <w:rFonts w:hint="eastAsia" w:ascii="微软雅黑" w:hAnsi="微软雅黑" w:eastAsia="微软雅黑" w:cs="微软雅黑"/>
          <w:color w:val="6795B5"/>
          <w:sz w:val="24"/>
          <w:szCs w:val="24"/>
          <w:u w:val="none"/>
          <w:shd w:val="clear" w:fill="F6F8FA"/>
        </w:rPr>
        <w:fldChar w:fldCharType="end"/>
      </w:r>
      <w:r>
        <w:rPr>
          <w:rFonts w:hint="eastAsia" w:ascii="微软雅黑" w:hAnsi="微软雅黑" w:eastAsia="微软雅黑" w:cs="微软雅黑"/>
          <w:color w:val="0000FF"/>
          <w:sz w:val="24"/>
          <w:szCs w:val="24"/>
          <w:shd w:val="clear" w:fill="F6F8FA"/>
        </w:rPr>
        <w:t>访问</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    #http://www.123.com/purge/2017/0316/17.html清楚URL缓存</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BEBEC5"/>
          <w:sz w:val="24"/>
          <w:szCs w:val="24"/>
          <w:shd w:val="clear" w:fill="F7F7F9"/>
        </w:rPr>
        <w:t xml:space="preserve">    </w:t>
      </w:r>
      <w:r>
        <w:rPr>
          <w:rFonts w:hint="eastAsia" w:ascii="微软雅黑" w:hAnsi="微软雅黑" w:eastAsia="微软雅黑" w:cs="微软雅黑"/>
          <w:color w:val="000000"/>
          <w:sz w:val="24"/>
          <w:szCs w:val="24"/>
          <w:shd w:val="clear" w:fill="F7F7F9"/>
        </w:rPr>
        <w:t>location ~ /purge(/.*) {</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7F7F9"/>
        </w:rPr>
        <w:t xml:space="preserve">        allow    127.0.0.1;</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7F7F9"/>
        </w:rPr>
        <w:t xml:space="preserve">        deny    all;</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7F7F9"/>
        </w:rPr>
        <w:t xml:space="preserve">        proxy_cache_purge    cache_one    $host$1$is_args$args;</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7F7F9"/>
        </w:rPr>
        <w:t xml:space="preserve">    }</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7F7F9"/>
        </w:rPr>
        <w:t xml:space="preserve">    #设置扩展名以.jsp、.php、.jspx结尾的动态应用程序不做缓存</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7F7F9"/>
        </w:rPr>
        <w:t xml:space="preserve">    location ~.*\.(jsp|php|jspx)?$ { </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 xml:space="preserve">        proxy_set_header Host $host; </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 xml:space="preserve">        proxy_set_header X-Real-IP $remote_addr; </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6F8FA"/>
        </w:rPr>
        <w:t xml:space="preserve">        proxy_set_header X-Forwarded-For $proxy_add_x_forwarded_for; </w:t>
      </w:r>
      <w:r>
        <w:rPr>
          <w:rFonts w:hint="eastAsia" w:ascii="微软雅黑" w:hAnsi="微软雅黑" w:eastAsia="微软雅黑" w:cs="微软雅黑"/>
          <w:color w:val="000000"/>
          <w:sz w:val="24"/>
          <w:szCs w:val="24"/>
          <w:shd w:val="clear" w:fill="F7F7F9"/>
        </w:rPr>
        <w:t xml:space="preserve">  </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7F7F9"/>
        </w:rPr>
        <w:t xml:space="preserve">        proxy_pass http://http://IP;</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7F7F9"/>
        </w:rPr>
        <w:t xml:space="preserve">    }</w:t>
      </w:r>
    </w:p>
    <w:p>
      <w:pPr>
        <w:pStyle w:val="8"/>
        <w:numPr>
          <w:ilvl w:val="0"/>
          <w:numId w:val="9"/>
        </w:numPr>
        <w:rPr>
          <w:rFonts w:hint="eastAsia"/>
          <w:lang w:val="en-US" w:eastAsia="zh-CN"/>
        </w:rPr>
      </w:pPr>
      <w:r>
        <w:rPr>
          <w:rFonts w:hint="eastAsia"/>
          <w:lang w:val="en-US" w:eastAsia="zh-CN"/>
        </w:rPr>
        <w:t>负载均衡</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#负载均衡服务器池</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upstream my_server_pool </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 xml:space="preserve">    </w:t>
      </w:r>
      <w:r>
        <w:rPr>
          <w:rFonts w:hint="eastAsia" w:ascii="微软雅黑" w:hAnsi="微软雅黑" w:eastAsia="微软雅黑" w:cs="微软雅黑"/>
          <w:color w:val="3366FF"/>
          <w:sz w:val="24"/>
          <w:szCs w:val="24"/>
          <w:shd w:val="clear" w:fill="F6F8FA"/>
        </w:rPr>
        <w:t>#调度算法</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3366FF"/>
          <w:sz w:val="24"/>
          <w:szCs w:val="24"/>
          <w:shd w:val="clear" w:fill="F6F8FA"/>
        </w:rPr>
        <w:t xml:space="preserve">    #1.轮循（默认）（weight轮循权值）</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3366FF"/>
          <w:sz w:val="24"/>
          <w:szCs w:val="24"/>
          <w:shd w:val="clear" w:fill="F6F8FA"/>
        </w:rPr>
        <w:t xml:space="preserve">    #2.ip_hash：根据每个请求访问IP的hash结果分配。（会话保持）</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3366FF"/>
          <w:sz w:val="24"/>
          <w:szCs w:val="24"/>
          <w:shd w:val="clear" w:fill="F6F8FA"/>
        </w:rPr>
        <w:t xml:space="preserve">    #3.fair:根据后端服务器响应时间最短请求。（upstream_fair模块）</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3366FF"/>
          <w:sz w:val="24"/>
          <w:szCs w:val="24"/>
          <w:shd w:val="clear" w:fill="F6F8FA"/>
        </w:rPr>
        <w:t xml:space="preserve">    #4.url_hash:根据访问的url的hash结果分配。（需hash软件包）</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3366FF"/>
          <w:sz w:val="24"/>
          <w:szCs w:val="24"/>
          <w:shd w:val="clear" w:fill="F6F8FA"/>
        </w:rPr>
        <w:t xml:space="preserve">    #参数：</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3366FF"/>
          <w:sz w:val="24"/>
          <w:szCs w:val="24"/>
          <w:shd w:val="clear" w:fill="F6F8FA"/>
        </w:rPr>
        <w:t xml:space="preserve">    #down：表示不参与负载均衡</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3366FF"/>
          <w:sz w:val="24"/>
          <w:szCs w:val="24"/>
          <w:shd w:val="clear" w:fill="F6F8FA"/>
        </w:rPr>
        <w:t xml:space="preserve">    #backup:备份服务器</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3366FF"/>
          <w:sz w:val="24"/>
          <w:szCs w:val="24"/>
          <w:shd w:val="clear" w:fill="F6F8FA"/>
        </w:rPr>
        <w:t xml:space="preserve">    #max_fails:允许最大请求错误次数</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3366FF"/>
          <w:sz w:val="24"/>
          <w:szCs w:val="24"/>
          <w:shd w:val="clear" w:fill="F6F8FA"/>
        </w:rPr>
        <w:t xml:space="preserve">    #fail_timeout:请求失败后暂停服务时间。</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7F7F9"/>
        </w:rPr>
        <w:t xml:space="preserve">    server </w:t>
      </w:r>
      <w:r>
        <w:rPr>
          <w:rFonts w:hint="eastAsia" w:ascii="微软雅黑" w:hAnsi="微软雅黑" w:eastAsia="微软雅黑" w:cs="微软雅黑"/>
          <w:color w:val="195F91"/>
          <w:sz w:val="24"/>
          <w:szCs w:val="24"/>
          <w:shd w:val="clear" w:fill="F7F7F9"/>
        </w:rPr>
        <w:t>192.168</w:t>
      </w:r>
      <w:r>
        <w:rPr>
          <w:rFonts w:hint="eastAsia" w:ascii="微软雅黑" w:hAnsi="微软雅黑" w:eastAsia="微软雅黑" w:cs="微软雅黑"/>
          <w:color w:val="93A1A1"/>
          <w:sz w:val="24"/>
          <w:szCs w:val="24"/>
          <w:shd w:val="clear" w:fill="F7F7F9"/>
        </w:rPr>
        <w:t>.</w:t>
      </w:r>
      <w:r>
        <w:rPr>
          <w:rFonts w:hint="eastAsia" w:ascii="微软雅黑" w:hAnsi="微软雅黑" w:eastAsia="微软雅黑" w:cs="微软雅黑"/>
          <w:color w:val="195F91"/>
          <w:sz w:val="24"/>
          <w:szCs w:val="24"/>
          <w:shd w:val="clear" w:fill="F7F7F9"/>
        </w:rPr>
        <w:t>1.109</w:t>
      </w:r>
      <w:r>
        <w:rPr>
          <w:rFonts w:hint="eastAsia" w:ascii="微软雅黑" w:hAnsi="微软雅黑" w:eastAsia="微软雅黑" w:cs="微软雅黑"/>
          <w:color w:val="93A1A1"/>
          <w:sz w:val="24"/>
          <w:szCs w:val="24"/>
          <w:shd w:val="clear" w:fill="F7F7F9"/>
        </w:rPr>
        <w:t>:</w:t>
      </w:r>
      <w:r>
        <w:rPr>
          <w:rFonts w:hint="eastAsia" w:ascii="微软雅黑" w:hAnsi="微软雅黑" w:eastAsia="微软雅黑" w:cs="微软雅黑"/>
          <w:color w:val="195F91"/>
          <w:sz w:val="24"/>
          <w:szCs w:val="24"/>
          <w:shd w:val="clear" w:fill="F7F7F9"/>
        </w:rPr>
        <w:t>80</w:t>
      </w:r>
      <w:r>
        <w:rPr>
          <w:rFonts w:hint="eastAsia" w:ascii="微软雅黑" w:hAnsi="微软雅黑" w:eastAsia="微软雅黑" w:cs="微软雅黑"/>
          <w:color w:val="48484C"/>
          <w:sz w:val="24"/>
          <w:szCs w:val="24"/>
          <w:shd w:val="clear" w:fill="F7F7F9"/>
        </w:rPr>
        <w:t xml:space="preserve"> weight</w:t>
      </w:r>
      <w:r>
        <w:rPr>
          <w:rFonts w:hint="eastAsia" w:ascii="微软雅黑" w:hAnsi="微软雅黑" w:eastAsia="微软雅黑" w:cs="微软雅黑"/>
          <w:color w:val="93A1A1"/>
          <w:sz w:val="24"/>
          <w:szCs w:val="24"/>
          <w:shd w:val="clear" w:fill="F7F7F9"/>
        </w:rPr>
        <w:t>=</w:t>
      </w:r>
      <w:r>
        <w:rPr>
          <w:rFonts w:hint="eastAsia" w:ascii="微软雅黑" w:hAnsi="微软雅黑" w:eastAsia="微软雅黑" w:cs="微软雅黑"/>
          <w:color w:val="195F91"/>
          <w:sz w:val="24"/>
          <w:szCs w:val="24"/>
          <w:shd w:val="clear" w:fill="F7F7F9"/>
        </w:rPr>
        <w:t>1</w:t>
      </w:r>
      <w:r>
        <w:rPr>
          <w:rFonts w:hint="eastAsia" w:ascii="微软雅黑" w:hAnsi="微软雅黑" w:eastAsia="微软雅黑" w:cs="微软雅黑"/>
          <w:color w:val="48484C"/>
          <w:sz w:val="24"/>
          <w:szCs w:val="24"/>
          <w:shd w:val="clear" w:fill="F7F7F9"/>
        </w:rPr>
        <w:t xml:space="preserve"> max_fails</w:t>
      </w:r>
      <w:r>
        <w:rPr>
          <w:rFonts w:hint="eastAsia" w:ascii="微软雅黑" w:hAnsi="微软雅黑" w:eastAsia="微软雅黑" w:cs="微软雅黑"/>
          <w:color w:val="93A1A1"/>
          <w:sz w:val="24"/>
          <w:szCs w:val="24"/>
          <w:shd w:val="clear" w:fill="F7F7F9"/>
        </w:rPr>
        <w:t>=</w:t>
      </w:r>
      <w:r>
        <w:rPr>
          <w:rFonts w:hint="eastAsia" w:ascii="微软雅黑" w:hAnsi="微软雅黑" w:eastAsia="微软雅黑" w:cs="微软雅黑"/>
          <w:color w:val="195F91"/>
          <w:sz w:val="24"/>
          <w:szCs w:val="24"/>
          <w:shd w:val="clear" w:fill="F7F7F9"/>
        </w:rPr>
        <w:t>2</w:t>
      </w:r>
      <w:r>
        <w:rPr>
          <w:rFonts w:hint="eastAsia" w:ascii="微软雅黑" w:hAnsi="微软雅黑" w:eastAsia="微软雅黑" w:cs="微软雅黑"/>
          <w:color w:val="48484C"/>
          <w:sz w:val="24"/>
          <w:szCs w:val="24"/>
          <w:shd w:val="clear" w:fill="F7F7F9"/>
        </w:rPr>
        <w:t xml:space="preserve"> fail_timeout</w:t>
      </w:r>
      <w:r>
        <w:rPr>
          <w:rFonts w:hint="eastAsia" w:ascii="微软雅黑" w:hAnsi="微软雅黑" w:eastAsia="微软雅黑" w:cs="微软雅黑"/>
          <w:color w:val="93A1A1"/>
          <w:sz w:val="24"/>
          <w:szCs w:val="24"/>
          <w:shd w:val="clear" w:fill="F7F7F9"/>
        </w:rPr>
        <w:t>=</w:t>
      </w:r>
      <w:r>
        <w:rPr>
          <w:rFonts w:hint="eastAsia" w:ascii="微软雅黑" w:hAnsi="微软雅黑" w:eastAsia="微软雅黑" w:cs="微软雅黑"/>
          <w:color w:val="195F91"/>
          <w:sz w:val="24"/>
          <w:szCs w:val="24"/>
          <w:shd w:val="clear" w:fill="F7F7F9"/>
        </w:rPr>
        <w:t>30</w:t>
      </w:r>
      <w:r>
        <w:rPr>
          <w:rFonts w:hint="eastAsia" w:ascii="微软雅黑" w:hAnsi="微软雅黑" w:eastAsia="微软雅黑" w:cs="微软雅黑"/>
          <w:color w:val="93A1A1"/>
          <w:sz w:val="24"/>
          <w:szCs w:val="24"/>
          <w:shd w:val="clear" w:fill="F7F7F9"/>
        </w:rPr>
        <w:t>;</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server </w:t>
      </w:r>
      <w:r>
        <w:rPr>
          <w:rFonts w:hint="eastAsia" w:ascii="微软雅黑" w:hAnsi="微软雅黑" w:eastAsia="微软雅黑" w:cs="微软雅黑"/>
          <w:color w:val="195F91"/>
          <w:sz w:val="24"/>
          <w:szCs w:val="24"/>
          <w:shd w:val="clear" w:fill="F6F8FA"/>
        </w:rPr>
        <w:t>192.168</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195F91"/>
          <w:sz w:val="24"/>
          <w:szCs w:val="24"/>
          <w:shd w:val="clear" w:fill="F6F8FA"/>
        </w:rPr>
        <w:t>1.108</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195F91"/>
          <w:sz w:val="24"/>
          <w:szCs w:val="24"/>
          <w:shd w:val="clear" w:fill="F6F8FA"/>
        </w:rPr>
        <w:t>80</w:t>
      </w:r>
      <w:r>
        <w:rPr>
          <w:rFonts w:hint="eastAsia" w:ascii="微软雅黑" w:hAnsi="微软雅黑" w:eastAsia="微软雅黑" w:cs="微软雅黑"/>
          <w:color w:val="48484C"/>
          <w:sz w:val="24"/>
          <w:szCs w:val="24"/>
          <w:shd w:val="clear" w:fill="F6F8FA"/>
        </w:rPr>
        <w:t xml:space="preserve"> weight</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195F91"/>
          <w:sz w:val="24"/>
          <w:szCs w:val="24"/>
          <w:shd w:val="clear" w:fill="F6F8FA"/>
        </w:rPr>
        <w:t>2</w:t>
      </w:r>
      <w:r>
        <w:rPr>
          <w:rFonts w:hint="eastAsia" w:ascii="微软雅黑" w:hAnsi="微软雅黑" w:eastAsia="微软雅黑" w:cs="微软雅黑"/>
          <w:color w:val="48484C"/>
          <w:sz w:val="24"/>
          <w:szCs w:val="24"/>
          <w:shd w:val="clear" w:fill="F6F8FA"/>
        </w:rPr>
        <w:t xml:space="preserve"> max_fails</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195F91"/>
          <w:sz w:val="24"/>
          <w:szCs w:val="24"/>
          <w:shd w:val="clear" w:fill="F6F8FA"/>
        </w:rPr>
        <w:t>2</w:t>
      </w:r>
      <w:r>
        <w:rPr>
          <w:rFonts w:hint="eastAsia" w:ascii="微软雅黑" w:hAnsi="微软雅黑" w:eastAsia="微软雅黑" w:cs="微软雅黑"/>
          <w:color w:val="48484C"/>
          <w:sz w:val="24"/>
          <w:szCs w:val="24"/>
          <w:shd w:val="clear" w:fill="F6F8FA"/>
        </w:rPr>
        <w:t xml:space="preserve"> fail_timeout</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195F91"/>
          <w:sz w:val="24"/>
          <w:szCs w:val="24"/>
          <w:shd w:val="clear" w:fill="F6F8FA"/>
        </w:rPr>
        <w:t>30</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3366FF"/>
          <w:sz w:val="24"/>
          <w:szCs w:val="24"/>
          <w:shd w:val="clear" w:fill="F6F8FA"/>
        </w:rPr>
        <w:t>#负载均衡调用</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server {</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 xml:space="preserve">    ...</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 xml:space="preserve">    location / {</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 xml:space="preserve">    proxy_pass http://my_server_pool;</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 xml:space="preserve">    }</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w:t>
      </w:r>
    </w:p>
    <w:p>
      <w:pPr>
        <w:pStyle w:val="8"/>
        <w:numPr>
          <w:ilvl w:val="0"/>
          <w:numId w:val="9"/>
        </w:numPr>
        <w:rPr>
          <w:rFonts w:hint="eastAsia"/>
          <w:lang w:val="en-US" w:eastAsia="zh-CN"/>
        </w:rPr>
      </w:pPr>
      <w:r>
        <w:rPr>
          <w:rFonts w:hint="eastAsia"/>
          <w:lang w:val="en-US" w:eastAsia="zh-CN"/>
        </w:rPr>
        <w:t>URL重写</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#根据不同的浏览器URL重写</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1E347B"/>
          <w:sz w:val="24"/>
          <w:szCs w:val="24"/>
          <w:shd w:val="clear" w:fill="F6F8FA"/>
        </w:rPr>
        <w:t>if</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 xml:space="preserve">$http_user_agent </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008080"/>
          <w:sz w:val="24"/>
          <w:szCs w:val="24"/>
          <w:shd w:val="clear" w:fill="F6F8FA"/>
        </w:rPr>
        <w:t>Firefox</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 xml:space="preserve">rewrite </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firefox</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 xml:space="preserve">$1 </w:t>
      </w:r>
      <w:r>
        <w:rPr>
          <w:rFonts w:hint="eastAsia" w:ascii="微软雅黑" w:hAnsi="微软雅黑" w:eastAsia="微软雅黑" w:cs="微软雅黑"/>
          <w:color w:val="1E347B"/>
          <w:sz w:val="24"/>
          <w:szCs w:val="24"/>
          <w:shd w:val="clear" w:fill="F6F8FA"/>
        </w:rPr>
        <w:t>break</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 xml:space="preserve"> </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1E347B"/>
          <w:sz w:val="24"/>
          <w:szCs w:val="24"/>
          <w:shd w:val="clear" w:fill="F6F8FA"/>
        </w:rPr>
        <w:t>if</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 xml:space="preserve">$http_user_agent </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 xml:space="preserve"> MSIE</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rewrite </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msie</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 xml:space="preserve">$1 </w:t>
      </w:r>
      <w:r>
        <w:rPr>
          <w:rFonts w:hint="eastAsia" w:ascii="微软雅黑" w:hAnsi="微软雅黑" w:eastAsia="微软雅黑" w:cs="微软雅黑"/>
          <w:color w:val="1E347B"/>
          <w:sz w:val="24"/>
          <w:szCs w:val="24"/>
          <w:shd w:val="clear" w:fill="F6F8FA"/>
        </w:rPr>
        <w:t>break</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 xml:space="preserve"> </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6F8FA"/>
        </w:rPr>
        <w:t>#实现域名跳转</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location </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rewrite </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 https</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web8</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example</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com$1 permanent</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w:t>
      </w:r>
    </w:p>
    <w:p>
      <w:pPr>
        <w:pStyle w:val="8"/>
        <w:numPr>
          <w:ilvl w:val="0"/>
          <w:numId w:val="9"/>
        </w:numPr>
        <w:rPr>
          <w:rFonts w:hint="eastAsia"/>
          <w:lang w:val="en-US" w:eastAsia="zh-CN"/>
        </w:rPr>
      </w:pPr>
      <w:r>
        <w:rPr>
          <w:rFonts w:hint="eastAsia"/>
          <w:lang w:val="en-US" w:eastAsia="zh-CN"/>
        </w:rPr>
        <w:t>IP限制</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#限制IP访问</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location </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48484C"/>
          <w:sz w:val="24"/>
          <w:szCs w:val="24"/>
          <w:shd w:val="clear" w:fill="F6F8FA"/>
        </w:rPr>
        <w:t xml:space="preserve"> </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deny </w:t>
      </w:r>
      <w:r>
        <w:rPr>
          <w:rFonts w:hint="eastAsia" w:ascii="微软雅黑" w:hAnsi="微软雅黑" w:eastAsia="微软雅黑" w:cs="微软雅黑"/>
          <w:color w:val="195F91"/>
          <w:sz w:val="24"/>
          <w:szCs w:val="24"/>
          <w:shd w:val="clear" w:fill="F6F8FA"/>
        </w:rPr>
        <w:t>192.168</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195F91"/>
          <w:sz w:val="24"/>
          <w:szCs w:val="24"/>
          <w:shd w:val="clear" w:fill="F6F8FA"/>
        </w:rPr>
        <w:t>0.2</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allow </w:t>
      </w:r>
      <w:r>
        <w:rPr>
          <w:rFonts w:hint="eastAsia" w:ascii="微软雅黑" w:hAnsi="微软雅黑" w:eastAsia="微软雅黑" w:cs="微软雅黑"/>
          <w:color w:val="195F91"/>
          <w:sz w:val="24"/>
          <w:szCs w:val="24"/>
          <w:shd w:val="clear" w:fill="F6F8FA"/>
        </w:rPr>
        <w:t>192.168</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195F91"/>
          <w:sz w:val="24"/>
          <w:szCs w:val="24"/>
          <w:shd w:val="clear" w:fill="F6F8FA"/>
        </w:rPr>
        <w:t>0.0</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195F91"/>
          <w:sz w:val="24"/>
          <w:szCs w:val="24"/>
          <w:shd w:val="clear" w:fill="F6F8FA"/>
        </w:rPr>
        <w:t>24</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allow </w:t>
      </w:r>
      <w:r>
        <w:rPr>
          <w:rFonts w:hint="eastAsia" w:ascii="微软雅黑" w:hAnsi="微软雅黑" w:eastAsia="微软雅黑" w:cs="微软雅黑"/>
          <w:color w:val="195F91"/>
          <w:sz w:val="24"/>
          <w:szCs w:val="24"/>
          <w:shd w:val="clear" w:fill="F6F8FA"/>
        </w:rPr>
        <w:t>192.168</w:t>
      </w:r>
      <w:r>
        <w:rPr>
          <w:rFonts w:hint="eastAsia" w:ascii="微软雅黑" w:hAnsi="微软雅黑" w:eastAsia="微软雅黑" w:cs="微软雅黑"/>
          <w:color w:val="93A1A1"/>
          <w:sz w:val="24"/>
          <w:szCs w:val="24"/>
          <w:shd w:val="clear" w:fill="F6F8FA"/>
        </w:rPr>
        <w:t>.</w:t>
      </w:r>
      <w:r>
        <w:rPr>
          <w:rFonts w:hint="eastAsia" w:ascii="微软雅黑" w:hAnsi="微软雅黑" w:eastAsia="微软雅黑" w:cs="微软雅黑"/>
          <w:color w:val="195F91"/>
          <w:sz w:val="24"/>
          <w:szCs w:val="24"/>
          <w:shd w:val="clear" w:fill="F6F8FA"/>
        </w:rPr>
        <w:t>1.1</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48484C"/>
          <w:sz w:val="24"/>
          <w:szCs w:val="24"/>
          <w:shd w:val="clear" w:fill="F6F8FA"/>
        </w:rPr>
        <w:t xml:space="preserve">    deny all</w:t>
      </w:r>
      <w:r>
        <w:rPr>
          <w:rFonts w:hint="eastAsia" w:ascii="微软雅黑" w:hAnsi="微软雅黑" w:eastAsia="微软雅黑" w:cs="微软雅黑"/>
          <w:color w:val="93A1A1"/>
          <w:sz w:val="24"/>
          <w:szCs w:val="24"/>
          <w:shd w:val="clear" w:fill="F6F8FA"/>
        </w:rPr>
        <w:t>;</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93A1A1"/>
          <w:sz w:val="24"/>
          <w:szCs w:val="24"/>
          <w:shd w:val="clear" w:fill="F6F8FA"/>
        </w:rPr>
        <w:t>}</w:t>
      </w:r>
    </w:p>
    <w:p>
      <w:pPr>
        <w:pStyle w:val="8"/>
        <w:numPr>
          <w:ilvl w:val="0"/>
          <w:numId w:val="9"/>
        </w:numPr>
        <w:rPr>
          <w:rFonts w:hint="eastAsia"/>
          <w:lang w:val="en-US" w:eastAsia="zh-CN"/>
        </w:rPr>
      </w:pPr>
      <w:r>
        <w:rPr>
          <w:rFonts w:hint="eastAsia"/>
          <w:lang w:val="en-US" w:eastAsia="zh-CN"/>
        </w:rPr>
        <w:t>Nginx相关命令</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7F7F9"/>
        </w:rPr>
        <w:t>#启动nginx</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7F7F9"/>
        </w:rPr>
        <w:t xml:space="preserve">nginx </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7F7F9"/>
        </w:rPr>
        <w:t>#关闭nginx</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7F7F9"/>
        </w:rPr>
        <w:t>nginx -s stop</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FF"/>
          <w:sz w:val="24"/>
          <w:szCs w:val="24"/>
          <w:shd w:val="clear" w:fill="F7F7F9"/>
        </w:rPr>
        <w:t>#平滑重启</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color w:val="000000"/>
          <w:sz w:val="24"/>
          <w:szCs w:val="24"/>
          <w:shd w:val="clear" w:fill="F7F7F9"/>
        </w:rPr>
        <w:t>kill -HUP `cat /usr/local/nginx/logs/nginx.pid`</w:t>
      </w:r>
    </w:p>
    <w:p>
      <w:pPr>
        <w:pStyle w:val="8"/>
        <w:numPr>
          <w:ilvl w:val="0"/>
          <w:numId w:val="9"/>
        </w:numPr>
        <w:rPr>
          <w:rFonts w:hint="eastAsia"/>
          <w:lang w:val="en-US" w:eastAsia="zh-CN"/>
        </w:rPr>
      </w:pPr>
      <w:r>
        <w:rPr>
          <w:rFonts w:hint="eastAsia"/>
          <w:lang w:val="en-US" w:eastAsia="zh-CN"/>
        </w:rPr>
        <w:t>Nginx启动脚本</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93A1A1"/>
          <w:spacing w:val="0"/>
          <w:sz w:val="24"/>
          <w:szCs w:val="24"/>
          <w:shd w:val="clear" w:fill="F6F8FA"/>
        </w:rPr>
        <w:t>#!/bin/bash</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i w:val="0"/>
          <w:caps w:val="0"/>
          <w:color w:val="93A1A1"/>
          <w:spacing w:val="0"/>
          <w:sz w:val="24"/>
          <w:szCs w:val="24"/>
          <w:shd w:val="clear" w:fill="F6F8FA"/>
        </w:rPr>
      </w:pPr>
      <w:r>
        <w:rPr>
          <w:rFonts w:hint="eastAsia" w:ascii="微软雅黑" w:hAnsi="微软雅黑" w:eastAsia="微软雅黑" w:cs="微软雅黑"/>
          <w:i w:val="0"/>
          <w:caps w:val="0"/>
          <w:color w:val="93A1A1"/>
          <w:spacing w:val="0"/>
          <w:sz w:val="24"/>
          <w:szCs w:val="24"/>
          <w:shd w:val="clear" w:fill="F6F8FA"/>
        </w:rPr>
        <w:t>#chkconfig: 2345 80 90</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93A1A1"/>
          <w:spacing w:val="0"/>
          <w:sz w:val="24"/>
          <w:szCs w:val="24"/>
          <w:shd w:val="clear" w:fill="F6F8FA"/>
        </w:rPr>
        <w:t>#description:auto_run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PATH</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bin</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sbin</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usr</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bin</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usr</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sbin</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usr</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1E347B"/>
          <w:spacing w:val="0"/>
          <w:sz w:val="24"/>
          <w:szCs w:val="24"/>
          <w:shd w:val="clear" w:fill="F6F8FA"/>
        </w:rPr>
        <w:t>local</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bin</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usr</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1E347B"/>
          <w:spacing w:val="0"/>
          <w:sz w:val="24"/>
          <w:szCs w:val="24"/>
          <w:shd w:val="clear" w:fill="F6F8FA"/>
        </w:rPr>
        <w:t>local</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sbin</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bin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export PATH</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93A1A1"/>
          <w:spacing w:val="0"/>
          <w:sz w:val="24"/>
          <w:szCs w:val="24"/>
          <w:shd w:val="clear" w:fill="F6F8FA"/>
        </w:rPr>
        <w:t># Check if user is root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1E347B"/>
          <w:spacing w:val="0"/>
          <w:sz w:val="24"/>
          <w:szCs w:val="24"/>
          <w:shd w:val="clear" w:fill="F6F8FA"/>
        </w:rPr>
        <w:t>if</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id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u</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DD1144"/>
          <w:spacing w:val="0"/>
          <w:sz w:val="24"/>
          <w:szCs w:val="24"/>
          <w:shd w:val="clear" w:fill="F6F8FA"/>
        </w:rPr>
        <w:t>"0"</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1E347B"/>
          <w:spacing w:val="0"/>
          <w:sz w:val="24"/>
          <w:szCs w:val="24"/>
          <w:shd w:val="clear" w:fill="F6F8FA"/>
        </w:rPr>
        <w:t>then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echo </w:t>
      </w:r>
      <w:r>
        <w:rPr>
          <w:rFonts w:hint="eastAsia" w:ascii="微软雅黑" w:hAnsi="微软雅黑" w:eastAsia="微软雅黑" w:cs="微软雅黑"/>
          <w:i w:val="0"/>
          <w:caps w:val="0"/>
          <w:color w:val="DD1144"/>
          <w:spacing w:val="0"/>
          <w:sz w:val="24"/>
          <w:szCs w:val="24"/>
          <w:shd w:val="clear" w:fill="F6F8FA"/>
        </w:rPr>
        <w:t>"Error: You must be root to run this script!\n"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exit </w:t>
      </w:r>
      <w:r>
        <w:rPr>
          <w:rFonts w:hint="eastAsia" w:ascii="微软雅黑" w:hAnsi="微软雅黑" w:eastAsia="微软雅黑" w:cs="微软雅黑"/>
          <w:i w:val="0"/>
          <w:caps w:val="0"/>
          <w:color w:val="195F91"/>
          <w:spacing w:val="0"/>
          <w:sz w:val="24"/>
          <w:szCs w:val="24"/>
          <w:shd w:val="clear" w:fill="F6F8FA"/>
        </w:rPr>
        <w:t>1</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1E347B"/>
          <w:spacing w:val="0"/>
          <w:sz w:val="24"/>
          <w:szCs w:val="24"/>
          <w:shd w:val="clear" w:fill="F6F8FA"/>
        </w:rPr>
        <w:t>fi</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NGINXDAEMON</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usr</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1E347B"/>
          <w:spacing w:val="0"/>
          <w:sz w:val="24"/>
          <w:szCs w:val="24"/>
          <w:shd w:val="clear" w:fill="F6F8FA"/>
        </w:rPr>
        <w:t>local</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nginx</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sbin</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nginx</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PIDFILE</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usr</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1E347B"/>
          <w:spacing w:val="0"/>
          <w:sz w:val="24"/>
          <w:szCs w:val="24"/>
          <w:shd w:val="clear" w:fill="F6F8FA"/>
        </w:rPr>
        <w:t>local</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nginx</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logs</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nginx</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pid</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function_start</w:t>
      </w:r>
      <w:r>
        <w:rPr>
          <w:rFonts w:hint="eastAsia" w:ascii="微软雅黑" w:hAnsi="微软雅黑" w:eastAsia="微软雅黑" w:cs="微软雅黑"/>
          <w:i w:val="0"/>
          <w:caps w:val="0"/>
          <w:color w:val="93A1A1"/>
          <w:spacing w:val="0"/>
          <w:sz w:val="24"/>
          <w:szCs w:val="24"/>
          <w:shd w:val="clear" w:fill="F6F8FA"/>
        </w:rPr>
        <w: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93A1A1"/>
          <w:spacing w:val="0"/>
          <w:sz w:val="24"/>
          <w:szCs w:val="24"/>
          <w:shd w:val="clear" w:fill="F6F8FA"/>
        </w:rPr>
        <w: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echo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en </w:t>
      </w:r>
      <w:r>
        <w:rPr>
          <w:rFonts w:hint="eastAsia" w:ascii="微软雅黑" w:hAnsi="微软雅黑" w:eastAsia="微软雅黑" w:cs="微软雅黑"/>
          <w:i w:val="0"/>
          <w:caps w:val="0"/>
          <w:color w:val="DD1144"/>
          <w:spacing w:val="0"/>
          <w:sz w:val="24"/>
          <w:szCs w:val="24"/>
          <w:shd w:val="clear" w:fill="F6F8FA"/>
        </w:rPr>
        <w:t>"\033[32;49;1mStarting nginx......\n"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echo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en </w:t>
      </w:r>
      <w:r>
        <w:rPr>
          <w:rFonts w:hint="eastAsia" w:ascii="微软雅黑" w:hAnsi="微软雅黑" w:eastAsia="微软雅黑" w:cs="微软雅黑"/>
          <w:i w:val="0"/>
          <w:caps w:val="0"/>
          <w:color w:val="DD1144"/>
          <w:spacing w:val="0"/>
          <w:sz w:val="24"/>
          <w:szCs w:val="24"/>
          <w:shd w:val="clear" w:fill="F6F8FA"/>
        </w:rPr>
        <w:t>"\033[39;49;0m"</w:t>
      </w:r>
      <w:r>
        <w:rPr>
          <w:rFonts w:hint="eastAsia" w:ascii="微软雅黑" w:hAnsi="微软雅黑" w:eastAsia="微软雅黑" w:cs="微软雅黑"/>
          <w:i w:val="0"/>
          <w:caps w:val="0"/>
          <w:color w:val="48484C"/>
          <w:spacing w:val="0"/>
          <w:sz w:val="24"/>
          <w:szCs w:val="24"/>
          <w:shd w:val="clear" w:fill="F6F8FA"/>
        </w:rPr>
        <w:t xml:space="preserve">  </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1E347B"/>
          <w:spacing w:val="0"/>
          <w:sz w:val="24"/>
          <w:szCs w:val="24"/>
          <w:shd w:val="clear" w:fill="F6F8FA"/>
        </w:rPr>
        <w:t>if</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f $PIDFILE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1E347B"/>
          <w:spacing w:val="0"/>
          <w:sz w:val="24"/>
          <w:szCs w:val="24"/>
          <w:shd w:val="clear" w:fill="F6F8FA"/>
        </w:rPr>
        <w:t>then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printf </w:t>
      </w:r>
      <w:r>
        <w:rPr>
          <w:rFonts w:hint="eastAsia" w:ascii="微软雅黑" w:hAnsi="微软雅黑" w:eastAsia="微软雅黑" w:cs="微软雅黑"/>
          <w:i w:val="0"/>
          <w:caps w:val="0"/>
          <w:color w:val="DD1144"/>
          <w:spacing w:val="0"/>
          <w:sz w:val="24"/>
          <w:szCs w:val="24"/>
          <w:shd w:val="clear" w:fill="F6F8FA"/>
        </w:rPr>
        <w:t>"Nginx is runing!\n"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exit </w:t>
      </w:r>
      <w:r>
        <w:rPr>
          <w:rFonts w:hint="eastAsia" w:ascii="微软雅黑" w:hAnsi="微软雅黑" w:eastAsia="微软雅黑" w:cs="微软雅黑"/>
          <w:i w:val="0"/>
          <w:caps w:val="0"/>
          <w:color w:val="195F91"/>
          <w:spacing w:val="0"/>
          <w:sz w:val="24"/>
          <w:szCs w:val="24"/>
          <w:shd w:val="clear" w:fill="F6F8FA"/>
        </w:rPr>
        <w:t>1</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1E347B"/>
          <w:spacing w:val="0"/>
          <w:sz w:val="24"/>
          <w:szCs w:val="24"/>
          <w:shd w:val="clear" w:fill="F6F8FA"/>
        </w:rPr>
        <w:t>else</w:t>
      </w:r>
      <w:r>
        <w:rPr>
          <w:rFonts w:hint="eastAsia" w:ascii="微软雅黑" w:hAnsi="微软雅黑" w:eastAsia="微软雅黑" w:cs="微软雅黑"/>
          <w:i w:val="0"/>
          <w:caps w:val="0"/>
          <w:color w:val="48484C"/>
          <w:spacing w:val="0"/>
          <w:sz w:val="24"/>
          <w:szCs w:val="24"/>
          <w:shd w:val="clear" w:fill="F6F8FA"/>
        </w:rPr>
        <w:t xml:space="preserve">  </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$NGINXDAEMON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printf </w:t>
      </w:r>
      <w:r>
        <w:rPr>
          <w:rFonts w:hint="eastAsia" w:ascii="微软雅黑" w:hAnsi="微软雅黑" w:eastAsia="微软雅黑" w:cs="微软雅黑"/>
          <w:i w:val="0"/>
          <w:caps w:val="0"/>
          <w:color w:val="DD1144"/>
          <w:spacing w:val="0"/>
          <w:sz w:val="24"/>
          <w:szCs w:val="24"/>
          <w:shd w:val="clear" w:fill="F6F8FA"/>
        </w:rPr>
        <w:t>"Nginx is the successful start!\n"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1E347B"/>
          <w:spacing w:val="0"/>
          <w:sz w:val="24"/>
          <w:szCs w:val="24"/>
          <w:shd w:val="clear" w:fill="F6F8FA"/>
        </w:rPr>
        <w:t>fi</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93A1A1"/>
          <w:spacing w:val="0"/>
          <w:sz w:val="24"/>
          <w:szCs w:val="24"/>
          <w:shd w:val="clear" w:fill="F6F8FA"/>
        </w:rPr>
        <w: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function_stop</w:t>
      </w:r>
      <w:r>
        <w:rPr>
          <w:rFonts w:hint="eastAsia" w:ascii="微软雅黑" w:hAnsi="微软雅黑" w:eastAsia="微软雅黑" w:cs="微软雅黑"/>
          <w:i w:val="0"/>
          <w:caps w:val="0"/>
          <w:color w:val="93A1A1"/>
          <w:spacing w:val="0"/>
          <w:sz w:val="24"/>
          <w:szCs w:val="24"/>
          <w:shd w:val="clear" w:fill="F6F8FA"/>
        </w:rPr>
        <w: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93A1A1"/>
          <w:spacing w:val="0"/>
          <w:sz w:val="24"/>
          <w:szCs w:val="24"/>
          <w:shd w:val="clear" w:fill="F6F8FA"/>
        </w:rPr>
        <w: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echo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en </w:t>
      </w:r>
      <w:r>
        <w:rPr>
          <w:rFonts w:hint="eastAsia" w:ascii="微软雅黑" w:hAnsi="微软雅黑" w:eastAsia="微软雅黑" w:cs="微软雅黑"/>
          <w:i w:val="0"/>
          <w:caps w:val="0"/>
          <w:color w:val="DD1144"/>
          <w:spacing w:val="0"/>
          <w:sz w:val="24"/>
          <w:szCs w:val="24"/>
          <w:shd w:val="clear" w:fill="F6F8FA"/>
        </w:rPr>
        <w:t>"\033[32;49;1mStoping nginx......\n"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echo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en </w:t>
      </w:r>
      <w:r>
        <w:rPr>
          <w:rFonts w:hint="eastAsia" w:ascii="微软雅黑" w:hAnsi="微软雅黑" w:eastAsia="微软雅黑" w:cs="微软雅黑"/>
          <w:i w:val="0"/>
          <w:caps w:val="0"/>
          <w:color w:val="DD1144"/>
          <w:spacing w:val="0"/>
          <w:sz w:val="24"/>
          <w:szCs w:val="24"/>
          <w:shd w:val="clear" w:fill="F6F8FA"/>
        </w:rPr>
        <w:t>"\033[39;49;0m"</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1E347B"/>
          <w:spacing w:val="0"/>
          <w:sz w:val="24"/>
          <w:szCs w:val="24"/>
          <w:shd w:val="clear" w:fill="F6F8FA"/>
        </w:rPr>
        <w:t>if</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f $PIDFILE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1E347B"/>
          <w:spacing w:val="0"/>
          <w:sz w:val="24"/>
          <w:szCs w:val="24"/>
          <w:shd w:val="clear" w:fill="F6F8FA"/>
        </w:rPr>
        <w:t>then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kill </w:t>
      </w:r>
      <w:r>
        <w:rPr>
          <w:rFonts w:hint="eastAsia" w:ascii="微软雅黑" w:hAnsi="微软雅黑" w:eastAsia="微软雅黑" w:cs="微软雅黑"/>
          <w:i w:val="0"/>
          <w:caps w:val="0"/>
          <w:color w:val="DD1144"/>
          <w:spacing w:val="0"/>
          <w:sz w:val="24"/>
          <w:szCs w:val="24"/>
          <w:shd w:val="clear" w:fill="F6F8FA"/>
        </w:rPr>
        <w:t>`cat $PIDFILE`</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printf </w:t>
      </w:r>
      <w:r>
        <w:rPr>
          <w:rFonts w:hint="eastAsia" w:ascii="微软雅黑" w:hAnsi="微软雅黑" w:eastAsia="微软雅黑" w:cs="微软雅黑"/>
          <w:i w:val="0"/>
          <w:caps w:val="0"/>
          <w:color w:val="DD1144"/>
          <w:spacing w:val="0"/>
          <w:sz w:val="24"/>
          <w:szCs w:val="24"/>
          <w:shd w:val="clear" w:fill="F6F8FA"/>
        </w:rPr>
        <w:t>"Nginx program is stoped\n"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1E347B"/>
          <w:spacing w:val="0"/>
          <w:sz w:val="24"/>
          <w:szCs w:val="24"/>
          <w:shd w:val="clear" w:fill="F6F8FA"/>
        </w:rPr>
        <w:t>else</w:t>
      </w:r>
      <w:r>
        <w:rPr>
          <w:rFonts w:hint="eastAsia" w:ascii="微软雅黑" w:hAnsi="微软雅黑" w:eastAsia="微软雅黑" w:cs="微软雅黑"/>
          <w:i w:val="0"/>
          <w:caps w:val="0"/>
          <w:color w:val="48484C"/>
          <w:spacing w:val="0"/>
          <w:sz w:val="24"/>
          <w:szCs w:val="24"/>
          <w:shd w:val="clear" w:fill="F6F8FA"/>
        </w:rPr>
        <w:t xml:space="preserve">  </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printf  </w:t>
      </w:r>
      <w:r>
        <w:rPr>
          <w:rFonts w:hint="eastAsia" w:ascii="微软雅黑" w:hAnsi="微软雅黑" w:eastAsia="微软雅黑" w:cs="微软雅黑"/>
          <w:i w:val="0"/>
          <w:caps w:val="0"/>
          <w:color w:val="DD1144"/>
          <w:spacing w:val="0"/>
          <w:sz w:val="24"/>
          <w:szCs w:val="24"/>
          <w:shd w:val="clear" w:fill="F6F8FA"/>
        </w:rPr>
        <w:t>"Nginx program is not runing!\n"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1E347B"/>
          <w:spacing w:val="0"/>
          <w:sz w:val="24"/>
          <w:szCs w:val="24"/>
          <w:shd w:val="clear" w:fill="F6F8FA"/>
        </w:rPr>
        <w:t>fi</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93A1A1"/>
          <w:spacing w:val="0"/>
          <w:sz w:val="24"/>
          <w:szCs w:val="24"/>
          <w:shd w:val="clear" w:fill="F6F8FA"/>
        </w:rPr>
        <w: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function_reload</w:t>
      </w:r>
      <w:r>
        <w:rPr>
          <w:rFonts w:hint="eastAsia" w:ascii="微软雅黑" w:hAnsi="微软雅黑" w:eastAsia="微软雅黑" w:cs="微软雅黑"/>
          <w:i w:val="0"/>
          <w:caps w:val="0"/>
          <w:color w:val="93A1A1"/>
          <w:spacing w:val="0"/>
          <w:sz w:val="24"/>
          <w:szCs w:val="24"/>
          <w:shd w:val="clear" w:fill="F6F8FA"/>
        </w:rPr>
        <w: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93A1A1"/>
          <w:spacing w:val="0"/>
          <w:sz w:val="24"/>
          <w:szCs w:val="24"/>
          <w:shd w:val="clear" w:fill="F6F8FA"/>
        </w:rPr>
        <w: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echo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en </w:t>
      </w:r>
      <w:r>
        <w:rPr>
          <w:rFonts w:hint="eastAsia" w:ascii="微软雅黑" w:hAnsi="微软雅黑" w:eastAsia="微软雅黑" w:cs="微软雅黑"/>
          <w:i w:val="0"/>
          <w:caps w:val="0"/>
          <w:color w:val="DD1144"/>
          <w:spacing w:val="0"/>
          <w:sz w:val="24"/>
          <w:szCs w:val="24"/>
          <w:shd w:val="clear" w:fill="F6F8FA"/>
        </w:rPr>
        <w:t>"\033[32;49;1mReload nginx......\n"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echo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en </w:t>
      </w:r>
      <w:r>
        <w:rPr>
          <w:rFonts w:hint="eastAsia" w:ascii="微软雅黑" w:hAnsi="微软雅黑" w:eastAsia="微软雅黑" w:cs="微软雅黑"/>
          <w:i w:val="0"/>
          <w:caps w:val="0"/>
          <w:color w:val="DD1144"/>
          <w:spacing w:val="0"/>
          <w:sz w:val="24"/>
          <w:szCs w:val="24"/>
          <w:shd w:val="clear" w:fill="F6F8FA"/>
        </w:rPr>
        <w:t>"\033[39;49;0m"</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i w:val="0"/>
          <w:caps w:val="0"/>
          <w:color w:val="48484C"/>
          <w:spacing w:val="0"/>
          <w:sz w:val="24"/>
          <w:szCs w:val="24"/>
          <w:shd w:val="clear" w:fill="F7F7F9"/>
        </w:rPr>
      </w:pPr>
      <w:r>
        <w:rPr>
          <w:rFonts w:hint="eastAsia" w:ascii="微软雅黑" w:hAnsi="微软雅黑" w:eastAsia="微软雅黑" w:cs="微软雅黑"/>
          <w:i w:val="0"/>
          <w:caps w:val="0"/>
          <w:color w:val="48484C"/>
          <w:spacing w:val="0"/>
          <w:sz w:val="24"/>
          <w:szCs w:val="24"/>
          <w:shd w:val="clear" w:fill="F7F7F9"/>
        </w:rPr>
        <w:t xml:space="preserve">   function_stop</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7F7F9"/>
        </w:rPr>
        <w:t xml:space="preserve">   function_start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93A1A1"/>
          <w:spacing w:val="0"/>
          <w:sz w:val="24"/>
          <w:szCs w:val="24"/>
          <w:shd w:val="clear" w:fill="F6F8FA"/>
        </w:rPr>
        <w: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function_restart</w:t>
      </w:r>
      <w:r>
        <w:rPr>
          <w:rFonts w:hint="eastAsia" w:ascii="微软雅黑" w:hAnsi="微软雅黑" w:eastAsia="微软雅黑" w:cs="微软雅黑"/>
          <w:i w:val="0"/>
          <w:caps w:val="0"/>
          <w:color w:val="93A1A1"/>
          <w:spacing w:val="0"/>
          <w:sz w:val="24"/>
          <w:szCs w:val="24"/>
          <w:shd w:val="clear" w:fill="F6F8FA"/>
        </w:rPr>
        <w: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93A1A1"/>
          <w:spacing w:val="0"/>
          <w:sz w:val="24"/>
          <w:szCs w:val="24"/>
          <w:shd w:val="clear" w:fill="F6F8FA"/>
        </w:rPr>
        <w: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echo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en </w:t>
      </w:r>
      <w:r>
        <w:rPr>
          <w:rFonts w:hint="eastAsia" w:ascii="微软雅黑" w:hAnsi="微软雅黑" w:eastAsia="微软雅黑" w:cs="微软雅黑"/>
          <w:i w:val="0"/>
          <w:caps w:val="0"/>
          <w:color w:val="DD1144"/>
          <w:spacing w:val="0"/>
          <w:sz w:val="24"/>
          <w:szCs w:val="24"/>
          <w:shd w:val="clear" w:fill="F6F8FA"/>
        </w:rPr>
        <w:t>"\033[32;49;1mRestart nginx......\n"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echo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en </w:t>
      </w:r>
      <w:r>
        <w:rPr>
          <w:rFonts w:hint="eastAsia" w:ascii="微软雅黑" w:hAnsi="微软雅黑" w:eastAsia="微软雅黑" w:cs="微软雅黑"/>
          <w:i w:val="0"/>
          <w:caps w:val="0"/>
          <w:color w:val="DD1144"/>
          <w:spacing w:val="0"/>
          <w:sz w:val="24"/>
          <w:szCs w:val="24"/>
          <w:shd w:val="clear" w:fill="F6F8FA"/>
        </w:rPr>
        <w:t>"\033[39;49;0m"</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printf </w:t>
      </w:r>
      <w:r>
        <w:rPr>
          <w:rFonts w:hint="eastAsia" w:ascii="微软雅黑" w:hAnsi="微软雅黑" w:eastAsia="微软雅黑" w:cs="微软雅黑"/>
          <w:i w:val="0"/>
          <w:caps w:val="0"/>
          <w:color w:val="DD1144"/>
          <w:spacing w:val="0"/>
          <w:sz w:val="24"/>
          <w:szCs w:val="24"/>
          <w:shd w:val="clear" w:fill="F6F8FA"/>
        </w:rPr>
        <w:t>"Reload Nginx configure...\n"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$NGINXDAEMON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kill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HUP </w:t>
      </w:r>
      <w:r>
        <w:rPr>
          <w:rFonts w:hint="eastAsia" w:ascii="微软雅黑" w:hAnsi="微软雅黑" w:eastAsia="微软雅黑" w:cs="微软雅黑"/>
          <w:i w:val="0"/>
          <w:caps w:val="0"/>
          <w:color w:val="DD1144"/>
          <w:spacing w:val="0"/>
          <w:sz w:val="24"/>
          <w:szCs w:val="24"/>
          <w:shd w:val="clear" w:fill="F6F8FA"/>
        </w:rPr>
        <w:t>`cat $PIDFILE`</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printf </w:t>
      </w:r>
      <w:r>
        <w:rPr>
          <w:rFonts w:hint="eastAsia" w:ascii="微软雅黑" w:hAnsi="微软雅黑" w:eastAsia="微软雅黑" w:cs="微软雅黑"/>
          <w:i w:val="0"/>
          <w:caps w:val="0"/>
          <w:color w:val="DD1144"/>
          <w:spacing w:val="0"/>
          <w:sz w:val="24"/>
          <w:szCs w:val="24"/>
          <w:shd w:val="clear" w:fill="F6F8FA"/>
        </w:rPr>
        <w:t>"Nginx program is reloding!\n"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93A1A1"/>
          <w:spacing w:val="0"/>
          <w:sz w:val="24"/>
          <w:szCs w:val="24"/>
          <w:shd w:val="clear" w:fill="F6F8FA"/>
        </w:rPr>
        <w: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function_kill</w:t>
      </w:r>
      <w:r>
        <w:rPr>
          <w:rFonts w:hint="eastAsia" w:ascii="微软雅黑" w:hAnsi="微软雅黑" w:eastAsia="微软雅黑" w:cs="微软雅黑"/>
          <w:i w:val="0"/>
          <w:caps w:val="0"/>
          <w:color w:val="93A1A1"/>
          <w:spacing w:val="0"/>
          <w:sz w:val="24"/>
          <w:szCs w:val="24"/>
          <w:shd w:val="clear" w:fill="F6F8FA"/>
        </w:rPr>
        <w: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93A1A1"/>
          <w:spacing w:val="0"/>
          <w:sz w:val="24"/>
          <w:szCs w:val="24"/>
          <w:shd w:val="clear" w:fill="F6F8FA"/>
        </w:rPr>
        <w: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killall nginx</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93A1A1"/>
          <w:spacing w:val="0"/>
          <w:sz w:val="24"/>
          <w:szCs w:val="24"/>
          <w:shd w:val="clear" w:fill="F6F8FA"/>
        </w:rPr>
        <w: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function_status</w:t>
      </w:r>
      <w:r>
        <w:rPr>
          <w:rFonts w:hint="eastAsia" w:ascii="微软雅黑" w:hAnsi="微软雅黑" w:eastAsia="微软雅黑" w:cs="微软雅黑"/>
          <w:i w:val="0"/>
          <w:caps w:val="0"/>
          <w:color w:val="93A1A1"/>
          <w:spacing w:val="0"/>
          <w:sz w:val="24"/>
          <w:szCs w:val="24"/>
          <w:shd w:val="clear" w:fill="F6F8FA"/>
        </w:rPr>
        <w: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93A1A1"/>
          <w:spacing w:val="0"/>
          <w:sz w:val="24"/>
          <w:szCs w:val="24"/>
          <w:shd w:val="clear" w:fill="F6F8FA"/>
        </w:rPr>
        <w: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1E347B"/>
          <w:spacing w:val="0"/>
          <w:sz w:val="24"/>
          <w:szCs w:val="24"/>
          <w:shd w:val="clear" w:fill="F6F8FA"/>
        </w:rPr>
        <w:t>if</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ps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ef</w:t>
      </w:r>
      <w:r>
        <w:rPr>
          <w:rFonts w:hint="eastAsia" w:ascii="微软雅黑" w:hAnsi="微软雅黑" w:eastAsia="微软雅黑" w:cs="微软雅黑"/>
          <w:i w:val="0"/>
          <w:caps w:val="0"/>
          <w:color w:val="93A1A1"/>
          <w:spacing w:val="0"/>
          <w:sz w:val="24"/>
          <w:szCs w:val="24"/>
          <w:shd w:val="clear" w:fill="F6F8FA"/>
        </w:rPr>
        <w:t>|grep -v grep|</w:t>
      </w:r>
      <w:r>
        <w:rPr>
          <w:rFonts w:hint="eastAsia" w:ascii="微软雅黑" w:hAnsi="微软雅黑" w:eastAsia="微软雅黑" w:cs="微软雅黑"/>
          <w:i w:val="0"/>
          <w:caps w:val="0"/>
          <w:color w:val="48484C"/>
          <w:spacing w:val="0"/>
          <w:sz w:val="24"/>
          <w:szCs w:val="24"/>
          <w:shd w:val="clear" w:fill="F6F8FA"/>
        </w:rPr>
        <w:t xml:space="preserve">grep </w:t>
      </w:r>
      <w:r>
        <w:rPr>
          <w:rFonts w:hint="eastAsia" w:ascii="微软雅黑" w:hAnsi="微软雅黑" w:eastAsia="微软雅黑" w:cs="微软雅黑"/>
          <w:i w:val="0"/>
          <w:caps w:val="0"/>
          <w:color w:val="DD1144"/>
          <w:spacing w:val="0"/>
          <w:sz w:val="24"/>
          <w:szCs w:val="24"/>
          <w:shd w:val="clear" w:fill="F6F8FA"/>
        </w:rPr>
        <w:t>'nginx:'</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&gt;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dev</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null </w:t>
      </w:r>
      <w:r>
        <w:rPr>
          <w:rFonts w:hint="eastAsia" w:ascii="微软雅黑" w:hAnsi="微软雅黑" w:eastAsia="微软雅黑" w:cs="微软雅黑"/>
          <w:i w:val="0"/>
          <w:caps w:val="0"/>
          <w:color w:val="195F91"/>
          <w:spacing w:val="0"/>
          <w:sz w:val="24"/>
          <w:szCs w:val="24"/>
          <w:shd w:val="clear" w:fill="F6F8FA"/>
        </w:rPr>
        <w:t>2</w:t>
      </w:r>
      <w:r>
        <w:rPr>
          <w:rFonts w:hint="eastAsia" w:ascii="微软雅黑" w:hAnsi="微软雅黑" w:eastAsia="微软雅黑" w:cs="微软雅黑"/>
          <w:i w:val="0"/>
          <w:caps w:val="0"/>
          <w:color w:val="93A1A1"/>
          <w:spacing w:val="0"/>
          <w:sz w:val="24"/>
          <w:szCs w:val="24"/>
          <w:shd w:val="clear" w:fill="F6F8FA"/>
        </w:rPr>
        <w:t>&gt;&amp;</w:t>
      </w:r>
      <w:r>
        <w:rPr>
          <w:rFonts w:hint="eastAsia" w:ascii="微软雅黑" w:hAnsi="微软雅黑" w:eastAsia="微软雅黑" w:cs="微软雅黑"/>
          <w:i w:val="0"/>
          <w:caps w:val="0"/>
          <w:color w:val="195F91"/>
          <w:spacing w:val="0"/>
          <w:sz w:val="24"/>
          <w:szCs w:val="24"/>
          <w:shd w:val="clear" w:fill="F6F8FA"/>
        </w:rPr>
        <w:t>1</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1E347B"/>
          <w:spacing w:val="0"/>
          <w:sz w:val="24"/>
          <w:szCs w:val="24"/>
          <w:shd w:val="clear" w:fill="F6F8FA"/>
        </w:rPr>
        <w:t>then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printf </w:t>
      </w:r>
      <w:r>
        <w:rPr>
          <w:rFonts w:hint="eastAsia" w:ascii="微软雅黑" w:hAnsi="微软雅黑" w:eastAsia="微软雅黑" w:cs="微软雅黑"/>
          <w:i w:val="0"/>
          <w:caps w:val="0"/>
          <w:color w:val="DD1144"/>
          <w:spacing w:val="0"/>
          <w:sz w:val="24"/>
          <w:szCs w:val="24"/>
          <w:shd w:val="clear" w:fill="F6F8FA"/>
        </w:rPr>
        <w:t>"Nginx is down!!!\n"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1E347B"/>
          <w:spacing w:val="0"/>
          <w:sz w:val="24"/>
          <w:szCs w:val="24"/>
          <w:shd w:val="clear" w:fill="F6F8FA"/>
        </w:rPr>
        <w:t>else</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printf </w:t>
      </w:r>
      <w:r>
        <w:rPr>
          <w:rFonts w:hint="eastAsia" w:ascii="微软雅黑" w:hAnsi="微软雅黑" w:eastAsia="微软雅黑" w:cs="微软雅黑"/>
          <w:i w:val="0"/>
          <w:caps w:val="0"/>
          <w:color w:val="DD1144"/>
          <w:spacing w:val="0"/>
          <w:sz w:val="24"/>
          <w:szCs w:val="24"/>
          <w:shd w:val="clear" w:fill="F6F8FA"/>
        </w:rPr>
        <w:t>"Nginx is running now!\n"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1E347B"/>
          <w:spacing w:val="0"/>
          <w:sz w:val="24"/>
          <w:szCs w:val="24"/>
          <w:shd w:val="clear" w:fill="F6F8FA"/>
        </w:rPr>
        <w:t>fi</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93A1A1"/>
          <w:spacing w:val="0"/>
          <w:sz w:val="24"/>
          <w:szCs w:val="24"/>
          <w:shd w:val="clear" w:fill="F6F8FA"/>
        </w:rPr>
        <w: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1E347B"/>
          <w:spacing w:val="0"/>
          <w:sz w:val="24"/>
          <w:szCs w:val="24"/>
          <w:shd w:val="clear" w:fill="F6F8FA"/>
        </w:rPr>
        <w:t>if</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DD1144"/>
          <w:spacing w:val="0"/>
          <w:sz w:val="24"/>
          <w:szCs w:val="24"/>
          <w:shd w:val="clear" w:fill="F6F8FA"/>
        </w:rPr>
        <w:t>"$1"</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DD1144"/>
          <w:spacing w:val="0"/>
          <w:sz w:val="24"/>
          <w:szCs w:val="24"/>
          <w:shd w:val="clear" w:fill="F6F8FA"/>
        </w:rPr>
        <w:t>"start"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1E347B"/>
          <w:spacing w:val="0"/>
          <w:sz w:val="24"/>
          <w:szCs w:val="24"/>
          <w:shd w:val="clear" w:fill="F6F8FA"/>
        </w:rPr>
        <w:t>then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function_start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1E347B"/>
          <w:spacing w:val="0"/>
          <w:sz w:val="24"/>
          <w:szCs w:val="24"/>
          <w:shd w:val="clear" w:fill="F6F8FA"/>
        </w:rPr>
        <w:t>elif</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DD1144"/>
          <w:spacing w:val="0"/>
          <w:sz w:val="24"/>
          <w:szCs w:val="24"/>
          <w:shd w:val="clear" w:fill="F6F8FA"/>
        </w:rPr>
        <w:t>"$1"</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DD1144"/>
          <w:spacing w:val="0"/>
          <w:sz w:val="24"/>
          <w:szCs w:val="24"/>
          <w:shd w:val="clear" w:fill="F6F8FA"/>
        </w:rPr>
        <w:t>"stop"</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1E347B"/>
          <w:spacing w:val="0"/>
          <w:sz w:val="24"/>
          <w:szCs w:val="24"/>
          <w:shd w:val="clear" w:fill="F6F8FA"/>
        </w:rPr>
        <w:t>then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function_stop</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1E347B"/>
          <w:spacing w:val="0"/>
          <w:sz w:val="24"/>
          <w:szCs w:val="24"/>
          <w:shd w:val="clear" w:fill="F6F8FA"/>
        </w:rPr>
        <w:t>elif</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DD1144"/>
          <w:spacing w:val="0"/>
          <w:sz w:val="24"/>
          <w:szCs w:val="24"/>
          <w:shd w:val="clear" w:fill="F6F8FA"/>
        </w:rPr>
        <w:t>"$1"</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DD1144"/>
          <w:spacing w:val="0"/>
          <w:sz w:val="24"/>
          <w:szCs w:val="24"/>
          <w:shd w:val="clear" w:fill="F6F8FA"/>
        </w:rPr>
        <w:t>"reload"</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1E347B"/>
          <w:spacing w:val="0"/>
          <w:sz w:val="24"/>
          <w:szCs w:val="24"/>
          <w:shd w:val="clear" w:fill="F6F8FA"/>
        </w:rPr>
        <w:t>then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function_reload</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1E347B"/>
          <w:spacing w:val="0"/>
          <w:sz w:val="24"/>
          <w:szCs w:val="24"/>
          <w:shd w:val="clear" w:fill="F6F8FA"/>
        </w:rPr>
        <w:t>elif</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DD1144"/>
          <w:spacing w:val="0"/>
          <w:sz w:val="24"/>
          <w:szCs w:val="24"/>
          <w:shd w:val="clear" w:fill="F6F8FA"/>
        </w:rPr>
        <w:t>"$1"</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DD1144"/>
          <w:spacing w:val="0"/>
          <w:sz w:val="24"/>
          <w:szCs w:val="24"/>
          <w:shd w:val="clear" w:fill="F6F8FA"/>
        </w:rPr>
        <w:t>"restart"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1E347B"/>
          <w:spacing w:val="0"/>
          <w:sz w:val="24"/>
          <w:szCs w:val="24"/>
          <w:shd w:val="clear" w:fill="F6F8FA"/>
        </w:rPr>
        <w:t>then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function_restart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1E347B"/>
          <w:spacing w:val="0"/>
          <w:sz w:val="24"/>
          <w:szCs w:val="24"/>
          <w:shd w:val="clear" w:fill="F6F8FA"/>
        </w:rPr>
        <w:t>elif</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DD1144"/>
          <w:spacing w:val="0"/>
          <w:sz w:val="24"/>
          <w:szCs w:val="24"/>
          <w:shd w:val="clear" w:fill="F6F8FA"/>
        </w:rPr>
        <w:t>"$1"</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DD1144"/>
          <w:spacing w:val="0"/>
          <w:sz w:val="24"/>
          <w:szCs w:val="24"/>
          <w:shd w:val="clear" w:fill="F6F8FA"/>
        </w:rPr>
        <w:t>"kill"</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1E347B"/>
          <w:spacing w:val="0"/>
          <w:sz w:val="24"/>
          <w:szCs w:val="24"/>
          <w:shd w:val="clear" w:fill="F6F8FA"/>
        </w:rPr>
        <w:t>then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function_kill</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1E347B"/>
          <w:spacing w:val="0"/>
          <w:sz w:val="24"/>
          <w:szCs w:val="24"/>
          <w:shd w:val="clear" w:fill="F6F8FA"/>
        </w:rPr>
        <w:t>elif</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DD1144"/>
          <w:spacing w:val="0"/>
          <w:sz w:val="24"/>
          <w:szCs w:val="24"/>
          <w:shd w:val="clear" w:fill="F6F8FA"/>
        </w:rPr>
        <w:t>"$1"</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DD1144"/>
          <w:spacing w:val="0"/>
          <w:sz w:val="24"/>
          <w:szCs w:val="24"/>
          <w:shd w:val="clear" w:fill="F6F8FA"/>
        </w:rPr>
        <w:t>"status"</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 </w:t>
      </w:r>
      <w:r>
        <w:rPr>
          <w:rFonts w:hint="eastAsia" w:ascii="微软雅黑" w:hAnsi="微软雅黑" w:eastAsia="微软雅黑" w:cs="微软雅黑"/>
          <w:i w:val="0"/>
          <w:caps w:val="0"/>
          <w:color w:val="1E347B"/>
          <w:spacing w:val="0"/>
          <w:sz w:val="24"/>
          <w:szCs w:val="24"/>
          <w:shd w:val="clear" w:fill="F6F8FA"/>
        </w:rPr>
        <w:t>then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function_status</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1E347B"/>
          <w:spacing w:val="0"/>
          <w:sz w:val="24"/>
          <w:szCs w:val="24"/>
          <w:shd w:val="clear" w:fill="F6F8FA"/>
        </w:rPr>
        <w:t>else</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echo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en </w:t>
      </w:r>
      <w:r>
        <w:rPr>
          <w:rFonts w:hint="eastAsia" w:ascii="微软雅黑" w:hAnsi="微软雅黑" w:eastAsia="微软雅黑" w:cs="微软雅黑"/>
          <w:i w:val="0"/>
          <w:caps w:val="0"/>
          <w:color w:val="DD1144"/>
          <w:spacing w:val="0"/>
          <w:sz w:val="24"/>
          <w:szCs w:val="24"/>
          <w:shd w:val="clear" w:fill="F6F8FA"/>
        </w:rPr>
        <w:t>"\033[32;49;1m Usage: nginx {start|stop|reload|restart|kill|status}\n"</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48484C"/>
          <w:spacing w:val="0"/>
          <w:sz w:val="24"/>
          <w:szCs w:val="24"/>
          <w:shd w:val="clear" w:fill="F6F8FA"/>
        </w:rPr>
        <w:t xml:space="preserve">   echo </w:t>
      </w:r>
      <w:r>
        <w:rPr>
          <w:rFonts w:hint="eastAsia" w:ascii="微软雅黑" w:hAnsi="微软雅黑" w:eastAsia="微软雅黑" w:cs="微软雅黑"/>
          <w:i w:val="0"/>
          <w:caps w:val="0"/>
          <w:color w:val="93A1A1"/>
          <w:spacing w:val="0"/>
          <w:sz w:val="24"/>
          <w:szCs w:val="24"/>
          <w:shd w:val="clear" w:fill="F6F8FA"/>
        </w:rPr>
        <w:t>-</w:t>
      </w:r>
      <w:r>
        <w:rPr>
          <w:rFonts w:hint="eastAsia" w:ascii="微软雅黑" w:hAnsi="微软雅黑" w:eastAsia="微软雅黑" w:cs="微软雅黑"/>
          <w:i w:val="0"/>
          <w:caps w:val="0"/>
          <w:color w:val="48484C"/>
          <w:spacing w:val="0"/>
          <w:sz w:val="24"/>
          <w:szCs w:val="24"/>
          <w:shd w:val="clear" w:fill="F6F8FA"/>
        </w:rPr>
        <w:t xml:space="preserve">en </w:t>
      </w:r>
      <w:r>
        <w:rPr>
          <w:rFonts w:hint="eastAsia" w:ascii="微软雅黑" w:hAnsi="微软雅黑" w:eastAsia="微软雅黑" w:cs="微软雅黑"/>
          <w:i w:val="0"/>
          <w:caps w:val="0"/>
          <w:color w:val="DD1144"/>
          <w:spacing w:val="0"/>
          <w:sz w:val="24"/>
          <w:szCs w:val="24"/>
          <w:shd w:val="clear" w:fill="F6F8FA"/>
        </w:rPr>
        <w:t>"\033[39;49;0m"</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70" w:lineRule="atLeast"/>
        <w:ind w:left="0" w:right="0" w:hanging="360"/>
        <w:rPr>
          <w:rFonts w:hint="eastAsia" w:ascii="微软雅黑" w:hAnsi="微软雅黑" w:eastAsia="微软雅黑" w:cs="微软雅黑"/>
          <w:color w:val="BEBEC5"/>
          <w:sz w:val="24"/>
          <w:szCs w:val="24"/>
        </w:rPr>
      </w:pPr>
      <w:r>
        <w:rPr>
          <w:rFonts w:hint="eastAsia" w:ascii="微软雅黑" w:hAnsi="微软雅黑" w:eastAsia="微软雅黑" w:cs="微软雅黑"/>
          <w:i w:val="0"/>
          <w:caps w:val="0"/>
          <w:color w:val="1E347B"/>
          <w:spacing w:val="0"/>
          <w:sz w:val="24"/>
          <w:szCs w:val="24"/>
          <w:shd w:val="clear" w:fill="F6F8FA"/>
        </w:rPr>
        <w:t>fi</w:t>
      </w:r>
    </w:p>
    <w:p>
      <w:pPr>
        <w:pStyle w:val="5"/>
        <w:rPr>
          <w:rFonts w:hint="eastAsia"/>
        </w:rPr>
      </w:pPr>
      <w:r>
        <w:rPr>
          <w:rFonts w:hint="eastAsia"/>
          <w:lang w:val="en-US" w:eastAsia="zh-CN"/>
        </w:rPr>
        <w:t>4.1.⒊ 正向代理与反向代理【总结】</w:t>
      </w:r>
    </w:p>
    <w:p>
      <w:pPr>
        <w:pStyle w:val="6"/>
      </w:pPr>
      <w:r>
        <w:rPr>
          <w:rFonts w:hint="default"/>
        </w:rPr>
        <w:t>1、前言</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最近工作中用到反向代理，发现网络代理的玩法还真不少，网络背后有很多需要去学习。而在此之前仅仅使用了过代理软件，曾经为了访问google，使用了代理软件，需要在浏览器中配置代理的地址。我只知道有代理这个概念，并不清楚代理还有正向和反向之分，于是赶紧学习一下，补充一下知识。首先弄清楚什么是正向代理，什么是反向代理，然后是二者在实际使用中展示的方式是什么样的，最后总结一下正向代理用来做什么，反向代理可以做什么。</w:t>
      </w:r>
    </w:p>
    <w:p>
      <w:pPr>
        <w:pStyle w:val="6"/>
        <w:rPr>
          <w:rFonts w:hint="eastAsia"/>
        </w:rPr>
      </w:pPr>
      <w:r>
        <w:rPr>
          <w:rFonts w:hint="eastAsia"/>
        </w:rPr>
        <w:t>2、正向代理</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正向代理类似一个跳板机，代理访问外部资源。</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drawing>
          <wp:inline distT="0" distB="0" distL="114300" distR="114300">
            <wp:extent cx="7905750" cy="1571625"/>
            <wp:effectExtent l="0" t="0" r="0" b="9525"/>
            <wp:docPr id="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6"/>
                    <a:stretch>
                      <a:fillRect/>
                    </a:stretch>
                  </pic:blipFill>
                  <pic:spPr>
                    <a:xfrm>
                      <a:off x="0" y="0"/>
                      <a:ext cx="7905750" cy="1571625"/>
                    </a:xfrm>
                    <a:prstGeom prst="rect">
                      <a:avLst/>
                    </a:prstGeom>
                    <a:noFill/>
                    <a:ln w="9525">
                      <a:noFill/>
                    </a:ln>
                  </pic:spPr>
                </pic:pic>
              </a:graphicData>
            </a:graphic>
          </wp:inline>
        </w:drawing>
      </w:r>
    </w:p>
    <w:p>
      <w:pPr>
        <w:pStyle w:val="7"/>
        <w:rPr>
          <w:rFonts w:hint="eastAsia"/>
        </w:rPr>
      </w:pPr>
      <w:r>
        <w:rPr>
          <w:rFonts w:hint="eastAsia"/>
        </w:rPr>
        <w:t>举个例子</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我是一个用户，我访问不了某网站，但是我能访问一个代理服务器，这个代理服务器呢,他能访问那个我不能访问的网站，于是我先连上代理服务器,告诉他我需要那个无法访问网站的内容，代理服务器去取回来,然后返回给我。从网站的角度，只在代理服务器来取内容的时候有一次记录，有时候并不知道是用户的请求，也隐藏了用户的资料，这取决于代理告不告诉网站。</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rPr>
          <w:rFonts w:hint="eastAsia" w:ascii="微软雅黑" w:hAnsi="微软雅黑" w:eastAsia="微软雅黑" w:cs="微软雅黑"/>
          <w:sz w:val="24"/>
          <w:szCs w:val="24"/>
        </w:rPr>
      </w:pPr>
      <w:r>
        <w:rPr>
          <w:rStyle w:val="18"/>
          <w:rFonts w:hint="eastAsia" w:ascii="微软雅黑" w:hAnsi="微软雅黑" w:eastAsia="微软雅黑" w:cs="微软雅黑"/>
          <w:i w:val="0"/>
          <w:caps w:val="0"/>
          <w:color w:val="000000"/>
          <w:spacing w:val="0"/>
          <w:sz w:val="24"/>
          <w:szCs w:val="24"/>
          <w:shd w:val="clear" w:fill="FFFFFF"/>
        </w:rPr>
        <w:t>　　</w:t>
      </w:r>
      <w:r>
        <w:rPr>
          <w:rStyle w:val="18"/>
          <w:rFonts w:hint="eastAsia" w:ascii="微软雅黑" w:hAnsi="微软雅黑" w:eastAsia="微软雅黑" w:cs="微软雅黑"/>
          <w:i w:val="0"/>
          <w:caps w:val="0"/>
          <w:color w:val="FF0000"/>
          <w:spacing w:val="0"/>
          <w:sz w:val="24"/>
          <w:szCs w:val="24"/>
          <w:shd w:val="clear" w:fill="FFFFFF"/>
        </w:rPr>
        <w:t>客户端必须设置正向代理服务器，当然前提是要知道正向代理服务器的IP地址，还有代理程序的端口。</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例如之前使用过这类软件例如CCproxy，</w:t>
      </w:r>
      <w:r>
        <w:rPr>
          <w:rFonts w:hint="eastAsia" w:ascii="微软雅黑" w:hAnsi="微软雅黑" w:eastAsia="微软雅黑" w:cs="微软雅黑"/>
          <w:i w:val="0"/>
          <w:caps w:val="0"/>
          <w:color w:val="000000"/>
          <w:spacing w:val="0"/>
          <w:sz w:val="24"/>
          <w:szCs w:val="24"/>
          <w:u w:val="single"/>
          <w:shd w:val="clear" w:fill="FFFFFF"/>
        </w:rPr>
        <w:fldChar w:fldCharType="begin"/>
      </w:r>
      <w:r>
        <w:rPr>
          <w:rFonts w:hint="eastAsia" w:ascii="微软雅黑" w:hAnsi="微软雅黑" w:eastAsia="微软雅黑" w:cs="微软雅黑"/>
          <w:i w:val="0"/>
          <w:caps w:val="0"/>
          <w:color w:val="000000"/>
          <w:spacing w:val="0"/>
          <w:sz w:val="24"/>
          <w:szCs w:val="24"/>
          <w:u w:val="single"/>
          <w:shd w:val="clear" w:fill="FFFFFF"/>
        </w:rPr>
        <w:instrText xml:space="preserve"> HYPERLINK "http://www.ccproxy.com/" \t "https://www.cnblogs.com/Anker/p/_blank" </w:instrText>
      </w:r>
      <w:r>
        <w:rPr>
          <w:rFonts w:hint="eastAsia" w:ascii="微软雅黑" w:hAnsi="微软雅黑" w:eastAsia="微软雅黑" w:cs="微软雅黑"/>
          <w:i w:val="0"/>
          <w:caps w:val="0"/>
          <w:color w:val="000000"/>
          <w:spacing w:val="0"/>
          <w:sz w:val="24"/>
          <w:szCs w:val="24"/>
          <w:u w:val="single"/>
          <w:shd w:val="clear" w:fill="FFFFFF"/>
        </w:rPr>
        <w:fldChar w:fldCharType="separate"/>
      </w:r>
      <w:r>
        <w:rPr>
          <w:rStyle w:val="21"/>
          <w:rFonts w:hint="eastAsia" w:ascii="微软雅黑" w:hAnsi="微软雅黑" w:eastAsia="微软雅黑" w:cs="微软雅黑"/>
          <w:i w:val="0"/>
          <w:caps w:val="0"/>
          <w:color w:val="000000"/>
          <w:spacing w:val="0"/>
          <w:sz w:val="24"/>
          <w:szCs w:val="24"/>
          <w:u w:val="single"/>
          <w:shd w:val="clear" w:fill="FFFFFF"/>
        </w:rPr>
        <w:t>http://www.ccproxy.com</w:t>
      </w:r>
      <w:r>
        <w:rPr>
          <w:rFonts w:hint="eastAsia" w:ascii="微软雅黑" w:hAnsi="微软雅黑" w:eastAsia="微软雅黑" w:cs="微软雅黑"/>
          <w:i w:val="0"/>
          <w:caps w:val="0"/>
          <w:color w:val="000000"/>
          <w:spacing w:val="0"/>
          <w:sz w:val="24"/>
          <w:szCs w:val="24"/>
          <w:u w:val="single"/>
          <w:shd w:val="clear" w:fill="FFFFFF"/>
        </w:rPr>
        <w:fldChar w:fldCharType="end"/>
      </w:r>
      <w:r>
        <w:rPr>
          <w:rFonts w:hint="eastAsia" w:ascii="微软雅黑" w:hAnsi="微软雅黑" w:eastAsia="微软雅黑" w:cs="微软雅黑"/>
          <w:i w:val="0"/>
          <w:caps w:val="0"/>
          <w:color w:val="000000"/>
          <w:spacing w:val="0"/>
          <w:sz w:val="24"/>
          <w:szCs w:val="24"/>
          <w:shd w:val="clear" w:fill="FFFFFF"/>
        </w:rPr>
        <w:t>/ 需要在浏览器中配置代理的地址。</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drawing>
          <wp:inline distT="0" distB="0" distL="114300" distR="114300">
            <wp:extent cx="7753350" cy="6800850"/>
            <wp:effectExtent l="0" t="0" r="0" b="0"/>
            <wp:docPr id="8"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7"/>
                    <pic:cNvPicPr>
                      <a:picLocks noChangeAspect="1"/>
                    </pic:cNvPicPr>
                  </pic:nvPicPr>
                  <pic:blipFill>
                    <a:blip r:embed="rId7"/>
                    <a:stretch>
                      <a:fillRect/>
                    </a:stretch>
                  </pic:blipFill>
                  <pic:spPr>
                    <a:xfrm>
                      <a:off x="0" y="0"/>
                      <a:ext cx="7753350" cy="6800850"/>
                    </a:xfrm>
                    <a:prstGeom prst="rect">
                      <a:avLst/>
                    </a:prstGeom>
                    <a:noFill/>
                    <a:ln w="9525">
                      <a:noFill/>
                    </a:ln>
                  </pic:spPr>
                </pic:pic>
              </a:graphicData>
            </a:graphic>
          </wp:inline>
        </w:drawing>
      </w:r>
    </w:p>
    <w:p>
      <w:pPr>
        <w:pStyle w:val="7"/>
        <w:rPr>
          <w:rFonts w:hint="eastAsia"/>
        </w:rPr>
      </w:pPr>
      <w:r>
        <w:rPr>
          <w:rFonts w:hint="eastAsia"/>
        </w:rPr>
        <w:t>总结来说</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480"/>
        <w:jc w:val="left"/>
        <w:rPr>
          <w:rStyle w:val="28"/>
          <w:rFonts w:hint="eastAsia"/>
        </w:rPr>
      </w:pPr>
      <w:r>
        <w:rPr>
          <w:rFonts w:hint="eastAsia" w:ascii="微软雅黑" w:hAnsi="微软雅黑" w:eastAsia="微软雅黑" w:cs="微软雅黑"/>
          <w:i w:val="0"/>
          <w:caps w:val="0"/>
          <w:color w:val="0000FF"/>
          <w:spacing w:val="0"/>
          <w:sz w:val="24"/>
          <w:szCs w:val="24"/>
          <w:shd w:val="clear" w:fill="FFFFFF"/>
        </w:rPr>
        <w:t>正向代理 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pPr>
        <w:pStyle w:val="7"/>
        <w:rPr>
          <w:rStyle w:val="28"/>
          <w:rFonts w:hint="eastAsia"/>
          <w:b/>
          <w:bCs/>
        </w:rPr>
      </w:pPr>
      <w:r>
        <w:rPr>
          <w:rFonts w:hint="eastAsia"/>
        </w:rPr>
        <w:t>正向代理的用途</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（1）访问原来无法访问的资源，如google</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（2） 可以做缓存，加速访问资源</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（3）对客户端访问授权，上网进行认证</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（4）代理可以记录用户访问记录（上网行为管理），对外隐藏用户信息</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例如CCProxy用途：</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drawing>
          <wp:inline distT="0" distB="0" distL="114300" distR="114300">
            <wp:extent cx="6143625" cy="1009650"/>
            <wp:effectExtent l="0" t="0" r="9525" b="0"/>
            <wp:docPr id="4"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IMG_258"/>
                    <pic:cNvPicPr>
                      <a:picLocks noChangeAspect="1"/>
                    </pic:cNvPicPr>
                  </pic:nvPicPr>
                  <pic:blipFill>
                    <a:blip r:embed="rId8"/>
                    <a:stretch>
                      <a:fillRect/>
                    </a:stretch>
                  </pic:blipFill>
                  <pic:spPr>
                    <a:xfrm>
                      <a:off x="0" y="0"/>
                      <a:ext cx="6143625" cy="1009650"/>
                    </a:xfrm>
                    <a:prstGeom prst="rect">
                      <a:avLst/>
                    </a:prstGeom>
                    <a:noFill/>
                    <a:ln w="9525">
                      <a:noFill/>
                    </a:ln>
                  </pic:spPr>
                </pic:pic>
              </a:graphicData>
            </a:graphic>
          </wp:inline>
        </w:drawing>
      </w:r>
    </w:p>
    <w:p>
      <w:pPr>
        <w:pStyle w:val="6"/>
        <w:rPr>
          <w:rFonts w:hint="eastAsia"/>
        </w:rPr>
      </w:pPr>
      <w:r>
        <w:rPr>
          <w:rFonts w:hint="eastAsia"/>
        </w:rPr>
        <w:t>3、反向代理</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初次接触方向代理的感觉是，客户端是无感知代理的存在的，反向代理对外都是透明的，访问者者并不知道自己访问的是一个代理。因为客户端不需要任何配置就可以访问。</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反向代理（Reverse Proxy）实际运行方式是指以代理服务器来接受internet上的连接请求，然后将请求转发给内部网络上的服务器，并将从服务器上得到的结果返回给internet上请求连接的客户端，此时代理服务器对外就表现为一个服务器。</w:t>
      </w:r>
    </w:p>
    <w:p>
      <w:pPr>
        <w:pStyle w:val="7"/>
        <w:rPr>
          <w:rFonts w:hint="eastAsia"/>
        </w:rPr>
      </w:pPr>
      <w:r>
        <w:rPr>
          <w:rFonts w:hint="eastAsia"/>
        </w:rPr>
        <w:t>反向代理的作用</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（1）保证内网的安全，可以使用反向代理提供WAF功能，阻止web攻击</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大型网站，通常将反向代理作为公网访问地址，Web服务器是内网。</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drawing>
          <wp:inline distT="0" distB="0" distL="114300" distR="114300">
            <wp:extent cx="7839075" cy="2228850"/>
            <wp:effectExtent l="0" t="0" r="9525" b="0"/>
            <wp:docPr id="1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59"/>
                    <pic:cNvPicPr>
                      <a:picLocks noChangeAspect="1"/>
                    </pic:cNvPicPr>
                  </pic:nvPicPr>
                  <pic:blipFill>
                    <a:blip r:embed="rId9"/>
                    <a:stretch>
                      <a:fillRect/>
                    </a:stretch>
                  </pic:blipFill>
                  <pic:spPr>
                    <a:xfrm>
                      <a:off x="0" y="0"/>
                      <a:ext cx="7839075" cy="222885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cs="微软雅黑"/>
          <w:i w:val="0"/>
          <w:caps w:val="0"/>
          <w:color w:val="000000"/>
          <w:spacing w:val="0"/>
          <w:sz w:val="24"/>
          <w:szCs w:val="24"/>
          <w:shd w:val="clear" w:fill="FFFFFF"/>
          <w:lang w:val="en-US" w:eastAsia="zh-CN"/>
        </w:rPr>
        <w:tab/>
      </w:r>
      <w:r>
        <w:rPr>
          <w:rFonts w:hint="eastAsia" w:ascii="微软雅黑" w:hAnsi="微软雅黑" w:eastAsia="微软雅黑" w:cs="微软雅黑"/>
          <w:i w:val="0"/>
          <w:caps w:val="0"/>
          <w:color w:val="000000"/>
          <w:spacing w:val="0"/>
          <w:sz w:val="24"/>
          <w:szCs w:val="24"/>
          <w:shd w:val="clear" w:fill="FFFFFF"/>
        </w:rPr>
        <w:t>（2）负载均衡，通过反向代理服务器来优化网站的负载</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drawing>
          <wp:inline distT="0" distB="0" distL="114300" distR="114300">
            <wp:extent cx="7696200" cy="5686425"/>
            <wp:effectExtent l="0" t="0" r="0" b="9525"/>
            <wp:docPr id="9"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0"/>
                    <pic:cNvPicPr>
                      <a:picLocks noChangeAspect="1"/>
                    </pic:cNvPicPr>
                  </pic:nvPicPr>
                  <pic:blipFill>
                    <a:blip r:embed="rId10"/>
                    <a:stretch>
                      <a:fillRect/>
                    </a:stretch>
                  </pic:blipFill>
                  <pic:spPr>
                    <a:xfrm>
                      <a:off x="0" y="0"/>
                      <a:ext cx="7696200" cy="5686425"/>
                    </a:xfrm>
                    <a:prstGeom prst="rect">
                      <a:avLst/>
                    </a:prstGeom>
                    <a:noFill/>
                    <a:ln w="9525">
                      <a:noFill/>
                    </a:ln>
                  </pic:spPr>
                </pic:pic>
              </a:graphicData>
            </a:graphic>
          </wp:inline>
        </w:drawing>
      </w:r>
    </w:p>
    <w:p>
      <w:pPr>
        <w:pStyle w:val="6"/>
        <w:rPr>
          <w:rFonts w:hint="eastAsia"/>
        </w:rPr>
      </w:pPr>
      <w:r>
        <w:rPr>
          <w:rFonts w:hint="eastAsia"/>
        </w:rPr>
        <w:t>4、二者区别</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right="0"/>
        <w:jc w:val="left"/>
        <w:rPr>
          <w:rFonts w:hint="eastAsia" w:ascii="微软雅黑" w:hAnsi="微软雅黑" w:eastAsia="微软雅黑" w:cs="微软雅黑"/>
          <w:i w:val="0"/>
          <w:caps w:val="0"/>
          <w:color w:val="000000"/>
          <w:spacing w:val="0"/>
          <w:sz w:val="24"/>
          <w:szCs w:val="24"/>
          <w:u w:val="single"/>
          <w:shd w:val="clear" w:fill="FFFFFF"/>
        </w:rPr>
      </w:pPr>
      <w:r>
        <w:rPr>
          <w:rFonts w:hint="eastAsia" w:ascii="微软雅黑" w:hAnsi="微软雅黑" w:eastAsia="微软雅黑" w:cs="微软雅黑"/>
          <w:i w:val="0"/>
          <w:caps w:val="0"/>
          <w:color w:val="000000"/>
          <w:spacing w:val="0"/>
          <w:sz w:val="24"/>
          <w:szCs w:val="24"/>
          <w:shd w:val="clear" w:fill="FFFFFF"/>
        </w:rPr>
        <w:t>借用知乎两张图来表达：</w:t>
      </w:r>
      <w:r>
        <w:rPr>
          <w:rFonts w:hint="eastAsia" w:ascii="微软雅黑" w:hAnsi="微软雅黑" w:eastAsia="微软雅黑" w:cs="微软雅黑"/>
          <w:i w:val="0"/>
          <w:caps w:val="0"/>
          <w:color w:val="000000"/>
          <w:spacing w:val="0"/>
          <w:sz w:val="24"/>
          <w:szCs w:val="24"/>
          <w:u w:val="single"/>
          <w:shd w:val="clear" w:fill="FFFFFF"/>
        </w:rPr>
        <w:fldChar w:fldCharType="begin"/>
      </w:r>
      <w:r>
        <w:rPr>
          <w:rFonts w:hint="eastAsia" w:ascii="微软雅黑" w:hAnsi="微软雅黑" w:eastAsia="微软雅黑" w:cs="微软雅黑"/>
          <w:i w:val="0"/>
          <w:caps w:val="0"/>
          <w:color w:val="000000"/>
          <w:spacing w:val="0"/>
          <w:sz w:val="24"/>
          <w:szCs w:val="24"/>
          <w:u w:val="single"/>
          <w:shd w:val="clear" w:fill="FFFFFF"/>
        </w:rPr>
        <w:instrText xml:space="preserve"> HYPERLINK "https://www.zhihu.com/question/24723688" \t "https://www.cnblogs.com/Anker/p/_blank" </w:instrText>
      </w:r>
      <w:r>
        <w:rPr>
          <w:rFonts w:hint="eastAsia" w:ascii="微软雅黑" w:hAnsi="微软雅黑" w:eastAsia="微软雅黑" w:cs="微软雅黑"/>
          <w:i w:val="0"/>
          <w:caps w:val="0"/>
          <w:color w:val="000000"/>
          <w:spacing w:val="0"/>
          <w:sz w:val="24"/>
          <w:szCs w:val="24"/>
          <w:u w:val="single"/>
          <w:shd w:val="clear" w:fill="FFFFFF"/>
        </w:rPr>
        <w:fldChar w:fldCharType="separate"/>
      </w:r>
      <w:r>
        <w:rPr>
          <w:rStyle w:val="21"/>
          <w:rFonts w:hint="eastAsia" w:ascii="微软雅黑" w:hAnsi="微软雅黑" w:eastAsia="微软雅黑" w:cs="微软雅黑"/>
          <w:i w:val="0"/>
          <w:caps w:val="0"/>
          <w:color w:val="000000"/>
          <w:spacing w:val="0"/>
          <w:sz w:val="24"/>
          <w:szCs w:val="24"/>
          <w:u w:val="single"/>
          <w:shd w:val="clear" w:fill="FFFFFF"/>
        </w:rPr>
        <w:t>https://www.zhihu.com/question/24723688</w:t>
      </w:r>
      <w:r>
        <w:rPr>
          <w:rFonts w:hint="eastAsia" w:ascii="微软雅黑" w:hAnsi="微软雅黑" w:eastAsia="微软雅黑" w:cs="微软雅黑"/>
          <w:i w:val="0"/>
          <w:caps w:val="0"/>
          <w:color w:val="000000"/>
          <w:spacing w:val="0"/>
          <w:sz w:val="24"/>
          <w:szCs w:val="24"/>
          <w:u w:val="single"/>
          <w:shd w:val="clear" w:fill="FFFFFF"/>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rPr>
          <w:rFonts w:hint="eastAsia" w:ascii="微软雅黑" w:hAnsi="微软雅黑" w:eastAsia="微软雅黑" w:cs="微软雅黑"/>
          <w:i w:val="0"/>
          <w:caps w:val="0"/>
          <w:color w:val="000000"/>
          <w:spacing w:val="0"/>
          <w:sz w:val="24"/>
          <w:szCs w:val="24"/>
          <w:u w:val="single"/>
          <w:shd w:val="clear" w:fill="FFFFFF"/>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drawing>
          <wp:inline distT="0" distB="0" distL="114300" distR="114300">
            <wp:extent cx="9467850" cy="8467725"/>
            <wp:effectExtent l="0" t="0" r="0" b="9525"/>
            <wp:docPr id="6"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IMG_261"/>
                    <pic:cNvPicPr>
                      <a:picLocks noChangeAspect="1"/>
                    </pic:cNvPicPr>
                  </pic:nvPicPr>
                  <pic:blipFill>
                    <a:blip r:embed="rId11"/>
                    <a:stretch>
                      <a:fillRect/>
                    </a:stretch>
                  </pic:blipFill>
                  <pic:spPr>
                    <a:xfrm>
                      <a:off x="0" y="0"/>
                      <a:ext cx="9467850" cy="846772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drawing>
          <wp:inline distT="0" distB="0" distL="114300" distR="114300">
            <wp:extent cx="6629400" cy="7858125"/>
            <wp:effectExtent l="0" t="0" r="0" b="9525"/>
            <wp:docPr id="5"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2"/>
                    <pic:cNvPicPr>
                      <a:picLocks noChangeAspect="1"/>
                    </pic:cNvPicPr>
                  </pic:nvPicPr>
                  <pic:blipFill>
                    <a:blip r:embed="rId12"/>
                    <a:stretch>
                      <a:fillRect/>
                    </a:stretch>
                  </pic:blipFill>
                  <pic:spPr>
                    <a:xfrm>
                      <a:off x="0" y="0"/>
                      <a:ext cx="6629400" cy="7858125"/>
                    </a:xfrm>
                    <a:prstGeom prst="rect">
                      <a:avLst/>
                    </a:prstGeom>
                    <a:noFill/>
                    <a:ln w="9525">
                      <a:noFill/>
                    </a:ln>
                  </pic:spPr>
                </pic:pic>
              </a:graphicData>
            </a:graphic>
          </wp:inline>
        </w:drawing>
      </w:r>
    </w:p>
    <w:p>
      <w:pPr>
        <w:pStyle w:val="6"/>
        <w:rPr>
          <w:rFonts w:hint="eastAsia"/>
        </w:rPr>
      </w:pPr>
      <w:r>
        <w:rPr>
          <w:rFonts w:hint="eastAsia"/>
        </w:rPr>
        <w:t>5、nginx的反向代理</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nginx支持配置反向代理，通过反向代理实现网站的负载均衡。这部分先写一个nginx的配置，后续需要深入研究nginx的代理模块和负载均衡模块。</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nginx通过proxy_pass_http 配置代理站点，upstream实现负载均衡。</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drawing>
          <wp:inline distT="0" distB="0" distL="114300" distR="114300">
            <wp:extent cx="6515100" cy="3114675"/>
            <wp:effectExtent l="0" t="0" r="0" b="9525"/>
            <wp:docPr id="10" name="图片 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IMG_263"/>
                    <pic:cNvPicPr>
                      <a:picLocks noChangeAspect="1"/>
                    </pic:cNvPicPr>
                  </pic:nvPicPr>
                  <pic:blipFill>
                    <a:blip r:embed="rId13"/>
                    <a:stretch>
                      <a:fillRect/>
                    </a:stretch>
                  </pic:blipFill>
                  <pic:spPr>
                    <a:xfrm>
                      <a:off x="0" y="0"/>
                      <a:ext cx="6515100" cy="3114675"/>
                    </a:xfrm>
                    <a:prstGeom prst="rect">
                      <a:avLst/>
                    </a:prstGeom>
                    <a:noFill/>
                    <a:ln w="9525">
                      <a:noFill/>
                    </a:ln>
                  </pic:spPr>
                </pic:pic>
              </a:graphicData>
            </a:graphic>
          </wp:inline>
        </w:drawing>
      </w:r>
    </w:p>
    <w:p>
      <w:pPr>
        <w:pStyle w:val="8"/>
        <w:rPr>
          <w:rFonts w:hint="eastAsia"/>
        </w:rPr>
      </w:pPr>
      <w:r>
        <w:rPr>
          <w:rFonts w:hint="eastAsia"/>
        </w:rPr>
        <w:t>参考资料</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rPr>
          <w:rFonts w:hint="eastAsia" w:ascii="微软雅黑" w:hAnsi="微软雅黑" w:eastAsia="微软雅黑" w:cs="微软雅黑"/>
          <w:i w:val="0"/>
          <w:caps w:val="0"/>
          <w:color w:val="000000"/>
          <w:spacing w:val="0"/>
          <w:sz w:val="24"/>
          <w:szCs w:val="24"/>
          <w:u w:val="single"/>
          <w:shd w:val="clear" w:fill="FFFFFF"/>
        </w:rPr>
      </w:pPr>
      <w:r>
        <w:rPr>
          <w:rFonts w:hint="eastAsia" w:ascii="微软雅黑" w:hAnsi="微软雅黑" w:eastAsia="微软雅黑" w:cs="微软雅黑"/>
          <w:i w:val="0"/>
          <w:caps w:val="0"/>
          <w:color w:val="000000"/>
          <w:spacing w:val="0"/>
          <w:sz w:val="24"/>
          <w:szCs w:val="24"/>
          <w:u w:val="single"/>
          <w:shd w:val="clear" w:fill="FFFFFF"/>
        </w:rPr>
        <w:fldChar w:fldCharType="begin"/>
      </w:r>
      <w:r>
        <w:rPr>
          <w:rFonts w:hint="eastAsia" w:ascii="微软雅黑" w:hAnsi="微软雅黑" w:eastAsia="微软雅黑" w:cs="微软雅黑"/>
          <w:i w:val="0"/>
          <w:caps w:val="0"/>
          <w:color w:val="000000"/>
          <w:spacing w:val="0"/>
          <w:sz w:val="24"/>
          <w:szCs w:val="24"/>
          <w:u w:val="single"/>
          <w:shd w:val="clear" w:fill="FFFFFF"/>
        </w:rPr>
        <w:instrText xml:space="preserve"> HYPERLINK "http://z00w00.blog.51cto.com/515114/1031287" \t "https://www.cnblogs.com/Anker/p/_blank" </w:instrText>
      </w:r>
      <w:r>
        <w:rPr>
          <w:rFonts w:hint="eastAsia" w:ascii="微软雅黑" w:hAnsi="微软雅黑" w:eastAsia="微软雅黑" w:cs="微软雅黑"/>
          <w:i w:val="0"/>
          <w:caps w:val="0"/>
          <w:color w:val="000000"/>
          <w:spacing w:val="0"/>
          <w:sz w:val="24"/>
          <w:szCs w:val="24"/>
          <w:u w:val="single"/>
          <w:shd w:val="clear" w:fill="FFFFFF"/>
        </w:rPr>
        <w:fldChar w:fldCharType="separate"/>
      </w:r>
      <w:r>
        <w:rPr>
          <w:rStyle w:val="21"/>
          <w:rFonts w:hint="eastAsia" w:ascii="微软雅黑" w:hAnsi="微软雅黑" w:eastAsia="微软雅黑" w:cs="微软雅黑"/>
          <w:i w:val="0"/>
          <w:caps w:val="0"/>
          <w:color w:val="000000"/>
          <w:spacing w:val="0"/>
          <w:sz w:val="24"/>
          <w:szCs w:val="24"/>
          <w:u w:val="single"/>
          <w:shd w:val="clear" w:fill="FFFFFF"/>
        </w:rPr>
        <w:t>http://z00w00.blog.51cto.com/515114/1031287</w:t>
      </w:r>
      <w:r>
        <w:rPr>
          <w:rFonts w:hint="eastAsia" w:ascii="微软雅黑" w:hAnsi="微软雅黑" w:eastAsia="微软雅黑" w:cs="微软雅黑"/>
          <w:i w:val="0"/>
          <w:caps w:val="0"/>
          <w:color w:val="000000"/>
          <w:spacing w:val="0"/>
          <w:sz w:val="24"/>
          <w:szCs w:val="24"/>
          <w:u w:val="single"/>
          <w:shd w:val="clear" w:fill="FFFFFF"/>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u w:val="single"/>
          <w:shd w:val="clear" w:fill="FFFFFF"/>
        </w:rPr>
        <w:fldChar w:fldCharType="begin"/>
      </w:r>
      <w:r>
        <w:rPr>
          <w:rFonts w:hint="eastAsia" w:ascii="微软雅黑" w:hAnsi="微软雅黑" w:eastAsia="微软雅黑" w:cs="微软雅黑"/>
          <w:i w:val="0"/>
          <w:caps w:val="0"/>
          <w:color w:val="000000"/>
          <w:spacing w:val="0"/>
          <w:sz w:val="24"/>
          <w:szCs w:val="24"/>
          <w:u w:val="single"/>
          <w:shd w:val="clear" w:fill="FFFFFF"/>
        </w:rPr>
        <w:instrText xml:space="preserve"> HYPERLINK "http://blog.csdn.net/m13666368773/article/details/8060481" \t "https://www.cnblogs.com/Anker/p/_blank" </w:instrText>
      </w:r>
      <w:r>
        <w:rPr>
          <w:rFonts w:hint="eastAsia" w:ascii="微软雅黑" w:hAnsi="微软雅黑" w:eastAsia="微软雅黑" w:cs="微软雅黑"/>
          <w:i w:val="0"/>
          <w:caps w:val="0"/>
          <w:color w:val="000000"/>
          <w:spacing w:val="0"/>
          <w:sz w:val="24"/>
          <w:szCs w:val="24"/>
          <w:u w:val="single"/>
          <w:shd w:val="clear" w:fill="FFFFFF"/>
        </w:rPr>
        <w:fldChar w:fldCharType="separate"/>
      </w:r>
      <w:r>
        <w:rPr>
          <w:rStyle w:val="21"/>
          <w:rFonts w:hint="eastAsia" w:ascii="微软雅黑" w:hAnsi="微软雅黑" w:eastAsia="微软雅黑" w:cs="微软雅黑"/>
          <w:i w:val="0"/>
          <w:caps w:val="0"/>
          <w:color w:val="000000"/>
          <w:spacing w:val="0"/>
          <w:sz w:val="24"/>
          <w:szCs w:val="24"/>
          <w:u w:val="single"/>
          <w:shd w:val="clear" w:fill="FFFFFF"/>
        </w:rPr>
        <w:t>http://blog.csdn.net/m13666368773/article/details/8060481</w:t>
      </w:r>
      <w:r>
        <w:rPr>
          <w:rFonts w:hint="eastAsia" w:ascii="微软雅黑" w:hAnsi="微软雅黑" w:eastAsia="微软雅黑" w:cs="微软雅黑"/>
          <w:i w:val="0"/>
          <w:caps w:val="0"/>
          <w:color w:val="000000"/>
          <w:spacing w:val="0"/>
          <w:sz w:val="24"/>
          <w:szCs w:val="24"/>
          <w:u w:val="single"/>
          <w:shd w:val="clear" w:fill="FFFFFF"/>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shd w:val="clear" w:fill="FFFFFF"/>
          <w:lang w:val="en-US" w:eastAsia="zh-CN" w:bidi="ar"/>
        </w:rPr>
        <w:t>冷静思考，勇敢面对，把握未来！</w:t>
      </w:r>
    </w:p>
    <w:p>
      <w:pPr>
        <w:pStyle w:val="5"/>
        <w:rPr>
          <w:rFonts w:hint="eastAsia"/>
          <w:lang w:val="en-US" w:eastAsia="zh-CN"/>
        </w:rPr>
      </w:pPr>
      <w:r>
        <w:rPr>
          <w:rFonts w:hint="eastAsia"/>
          <w:lang w:val="en-US" w:eastAsia="zh-CN"/>
        </w:rPr>
        <w:t>4.1.4 nginx的负载均衡策略</w:t>
      </w:r>
    </w:p>
    <w:p>
      <w:pPr>
        <w:ind w:firstLine="720"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nginx可以根据客户端IP进行负载均衡，在upstream里设置ip_hash，就可以针对同一个C类地址段中的客户端选择同一个后端服务器，除非那个后端服务器宕了才会换一个。</w:t>
      </w:r>
    </w:p>
    <w:p>
      <w:pPr>
        <w:ind w:firstLine="720"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nginx的upstream目前支持的5种方式的分配</w:t>
      </w:r>
    </w:p>
    <w:p>
      <w:pPr>
        <w:pStyle w:val="6"/>
        <w:rPr>
          <w:rFonts w:hint="eastAsia"/>
        </w:rPr>
      </w:pPr>
      <w:r>
        <w:rPr>
          <w:rFonts w:hint="eastAsia"/>
        </w:rPr>
        <w:t>1、轮询（默认）</w:t>
      </w:r>
    </w:p>
    <w:p>
      <w:pPr>
        <w:ind w:firstLine="720"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每个请求按时间顺序逐一分配到不同的后端服务器，如果后端服务器down掉，能自动剔除。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upstream backserver {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server 192.168.0.14;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server 192.168.0.15;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 </w:t>
      </w:r>
    </w:p>
    <w:p>
      <w:pPr>
        <w:pStyle w:val="6"/>
        <w:rPr>
          <w:rFonts w:hint="eastAsia"/>
        </w:rPr>
      </w:pPr>
      <w:r>
        <w:rPr>
          <w:rFonts w:hint="eastAsia"/>
        </w:rPr>
        <w:t>2、指定权重</w:t>
      </w:r>
    </w:p>
    <w:p>
      <w:pPr>
        <w:ind w:firstLine="720"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指定轮询几率，weight和访问比率成正比，用于后端服务器性能不均的情况。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upstream backserver {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server 192.168.0.14 weight=10;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server 192.168.0.15 weight=10;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 </w:t>
      </w:r>
    </w:p>
    <w:p>
      <w:pPr>
        <w:pStyle w:val="6"/>
        <w:rPr>
          <w:rFonts w:hint="eastAsia"/>
        </w:rPr>
      </w:pPr>
      <w:r>
        <w:rPr>
          <w:rFonts w:hint="eastAsia"/>
        </w:rPr>
        <w:t>3、IP绑定 ip_hash</w:t>
      </w:r>
    </w:p>
    <w:p>
      <w:pPr>
        <w:ind w:firstLine="720"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每个请求按访问ip的hash结果分配，这样每个访客固定访问一个后端服务器，可以解决session的问题。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upstream backserver {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ip_hash;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server 192.168.0.14:88;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server 192.168.0.15:80;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 </w:t>
      </w:r>
    </w:p>
    <w:p>
      <w:pPr>
        <w:pStyle w:val="6"/>
        <w:rPr>
          <w:rFonts w:hint="eastAsia"/>
        </w:rPr>
      </w:pPr>
      <w:r>
        <w:rPr>
          <w:rFonts w:hint="eastAsia"/>
        </w:rPr>
        <w:t>4、fair（第三方）</w:t>
      </w:r>
    </w:p>
    <w:p>
      <w:pPr>
        <w:ind w:firstLine="720"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按后端服务器的响应时间来分配请求，响应时间短的优先分配。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upstream backserver {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server server1;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server server2;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fair;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 </w:t>
      </w:r>
    </w:p>
    <w:p>
      <w:pPr>
        <w:pStyle w:val="6"/>
        <w:rPr>
          <w:rFonts w:hint="eastAsia"/>
        </w:rPr>
      </w:pPr>
      <w:r>
        <w:rPr>
          <w:rFonts w:hint="eastAsia"/>
        </w:rPr>
        <w:t>5、url_hash（第三方）</w:t>
      </w:r>
    </w:p>
    <w:p>
      <w:pPr>
        <w:ind w:firstLine="720"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按访问url的hash结果来分配请求，使每个url定向到同一个后端服务器，后端服务器为缓存时比较有效。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upstream backserver {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server squid1:3128;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server squid2:3128;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hash $request_uri;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hash_method crc32;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 </w:t>
      </w:r>
    </w:p>
    <w:p>
      <w:pPr>
        <w:rPr>
          <w:rFonts w:hint="eastAsia" w:ascii="微软雅黑" w:hAnsi="微软雅黑" w:eastAsia="微软雅黑" w:cs="微软雅黑"/>
          <w:sz w:val="24"/>
          <w:szCs w:val="24"/>
        </w:rPr>
      </w:pP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在需要使用负载均衡的server中增加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proxy_pass http://backserver/;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upstream backserver{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ip_hash;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server 127.0.0.1:9090 down; (down 表示单前的server暂时不参与负载)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server 127.0.0.1:8080 weight=2; (weight 默认为1.weight越大，负载的权重就越大)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server 127.0.0.1:6060;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server 127.0.0.1:7070 backup; (其它所有的非backup机器down或者忙的时候，请求backup机器)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 </w:t>
      </w:r>
    </w:p>
    <w:p>
      <w:pPr>
        <w:rPr>
          <w:rFonts w:hint="eastAsia" w:ascii="微软雅黑" w:hAnsi="微软雅黑" w:eastAsia="微软雅黑" w:cs="微软雅黑"/>
          <w:sz w:val="24"/>
          <w:szCs w:val="24"/>
        </w:rPr>
      </w:pP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max_fails ：允许请求失败的次数默认为1.当超过最大次数时，返回proxy_next_upstream 模块定义的错误 </w:t>
      </w:r>
    </w:p>
    <w:p>
      <w:pPr>
        <w:rPr>
          <w:rFonts w:hint="eastAsia" w:ascii="微软雅黑" w:hAnsi="微软雅黑" w:eastAsia="微软雅黑" w:cs="微软雅黑"/>
          <w:sz w:val="24"/>
          <w:szCs w:val="24"/>
        </w:rPr>
      </w:pP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fail_timeout:max_fails次失败后，暂停的时间</w:t>
      </w:r>
    </w:p>
    <w:p>
      <w:pPr>
        <w:pStyle w:val="5"/>
        <w:rPr>
          <w:rFonts w:hint="eastAsia"/>
          <w:lang w:val="en-US" w:eastAsia="zh-CN"/>
        </w:rPr>
      </w:pPr>
      <w:r>
        <w:rPr>
          <w:rFonts w:hint="eastAsia"/>
          <w:lang w:val="en-US" w:eastAsia="zh-CN"/>
        </w:rPr>
        <w:t>4.1.5 nginx的负载均衡策略</w:t>
      </w:r>
    </w:p>
    <w:p>
      <w:pPr>
        <w:pStyle w:val="6"/>
      </w:pPr>
      <w:r>
        <w:rPr>
          <w:lang w:val="en-US" w:eastAsia="zh-CN"/>
        </w:rPr>
        <w:t>一、Nginx整体架构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正常执行中的nginx会有多个进程，最基本的有master process（监控进程，也叫做主进程）和woker process（工作进程），还可能有cache相关进程。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一个较为完整的整体框架结构如图所示：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center"/>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drawing>
          <wp:inline distT="0" distB="0" distL="114300" distR="114300">
            <wp:extent cx="10725150" cy="6858000"/>
            <wp:effectExtent l="0" t="0" r="0" b="0"/>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4"/>
                    <a:stretch>
                      <a:fillRect/>
                    </a:stretch>
                  </pic:blipFill>
                  <pic:spPr>
                    <a:xfrm>
                      <a:off x="0" y="0"/>
                      <a:ext cx="10725150" cy="68580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p>
    <w:p>
      <w:pPr>
        <w:pStyle w:val="6"/>
        <w:rPr>
          <w:rFonts w:hint="eastAsia"/>
        </w:rPr>
      </w:pPr>
      <w:r>
        <w:rPr>
          <w:rFonts w:hint="eastAsia"/>
          <w:lang w:val="en-US" w:eastAsia="zh-CN"/>
        </w:rPr>
        <w:t>二、核心进程模型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启动nginx的主进程将充当监控进程，而由主进程fork()出来的子进程则充当工作进程。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nginx也可以单进程模型执行，在这种进程模型下，主进程就是工作进程，没有监控进程。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Nginx的核心进程模型框图如下：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center"/>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drawing>
          <wp:inline distT="0" distB="0" distL="114300" distR="114300">
            <wp:extent cx="6896100" cy="8705850"/>
            <wp:effectExtent l="0" t="0" r="0" b="0"/>
            <wp:docPr id="14"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7"/>
                    <pic:cNvPicPr>
                      <a:picLocks noChangeAspect="1"/>
                    </pic:cNvPicPr>
                  </pic:nvPicPr>
                  <pic:blipFill>
                    <a:blip r:embed="rId15"/>
                    <a:stretch>
                      <a:fillRect/>
                    </a:stretch>
                  </pic:blipFill>
                  <pic:spPr>
                    <a:xfrm>
                      <a:off x="0" y="0"/>
                      <a:ext cx="6896100" cy="8705850"/>
                    </a:xfrm>
                    <a:prstGeom prst="rect">
                      <a:avLst/>
                    </a:prstGeom>
                    <a:noFill/>
                    <a:ln w="9525">
                      <a:noFill/>
                    </a:ln>
                  </pic:spPr>
                </pic:pic>
              </a:graphicData>
            </a:graphic>
          </wp:inline>
        </w:drawing>
      </w:r>
    </w:p>
    <w:p>
      <w:pPr>
        <w:pStyle w:val="7"/>
        <w:rPr>
          <w:rFonts w:hint="eastAsia"/>
        </w:rPr>
      </w:pPr>
      <w:r>
        <w:rPr>
          <w:rFonts w:hint="eastAsia"/>
          <w:lang w:val="en-US" w:eastAsia="zh-CN"/>
        </w:rPr>
        <w:t>master进程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监控进程充当整个进程组与用户的交互接口，同时对进程进行监护。它不需要处理网络事件，不负责业务的执行，只会通过管理worker进程来实现重启服务、平滑升级、更换日志文件、配置文件实时生效等功能。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master进程全貌图（来自阿里集团数据平台博客）：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center"/>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drawing>
          <wp:inline distT="0" distB="0" distL="114300" distR="114300">
            <wp:extent cx="7991475" cy="4953000"/>
            <wp:effectExtent l="0" t="0" r="9525" b="0"/>
            <wp:docPr id="13"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IMG_258"/>
                    <pic:cNvPicPr>
                      <a:picLocks noChangeAspect="1"/>
                    </pic:cNvPicPr>
                  </pic:nvPicPr>
                  <pic:blipFill>
                    <a:blip r:embed="rId16"/>
                    <a:stretch>
                      <a:fillRect/>
                    </a:stretch>
                  </pic:blipFill>
                  <pic:spPr>
                    <a:xfrm>
                      <a:off x="0" y="0"/>
                      <a:ext cx="7991475" cy="49530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master进程中for(::)无限循环内有一个关键的sigsuspend()函数调用，该函数调用是的master进程的大部分时间都处于挂起状态，直到master进程收到信号为止。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master进程通过检查一下7个标志位来决定ngx_master_process_cycle方法的运行：</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sig_atomic_t ngx_reap;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sig_atomic_t ngx_terminate;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sig_atomic_t ngx_quit;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sig_atomic_t ngx_reconfigure;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sig_atomic_t ngx_reopen;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sig_atomic_t ngx_change_binary;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sig_atomic_t ngx_noaccept;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进程中接收到的信号对Nginx框架的意义：</w:t>
      </w:r>
    </w:p>
    <w:tbl>
      <w:tblPr>
        <w:tblStyle w:val="23"/>
        <w:tblW w:w="127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9"/>
        <w:gridCol w:w="3209"/>
        <w:gridCol w:w="7971"/>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5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信号</w:t>
            </w:r>
          </w:p>
        </w:tc>
        <w:tc>
          <w:tcPr>
            <w:tcW w:w="32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对应进程中的全局标志位变量</w:t>
            </w:r>
          </w:p>
        </w:tc>
        <w:tc>
          <w:tcPr>
            <w:tcW w:w="797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意义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59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QUIT</w:t>
            </w:r>
          </w:p>
        </w:tc>
        <w:tc>
          <w:tcPr>
            <w:tcW w:w="320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ngx_quit</w:t>
            </w:r>
          </w:p>
        </w:tc>
        <w:tc>
          <w:tcPr>
            <w:tcW w:w="797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优雅地关闭整个服务</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5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TERM或INT</w:t>
            </w:r>
          </w:p>
        </w:tc>
        <w:tc>
          <w:tcPr>
            <w:tcW w:w="32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ngx_terminate</w:t>
            </w:r>
          </w:p>
        </w:tc>
        <w:tc>
          <w:tcPr>
            <w:tcW w:w="797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强制关闭整个服务</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59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USR1</w:t>
            </w:r>
          </w:p>
        </w:tc>
        <w:tc>
          <w:tcPr>
            <w:tcW w:w="320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ngx_reopen</w:t>
            </w:r>
          </w:p>
        </w:tc>
        <w:tc>
          <w:tcPr>
            <w:tcW w:w="797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重新打开服务中的所有文件</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5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WINCH</w:t>
            </w:r>
          </w:p>
        </w:tc>
        <w:tc>
          <w:tcPr>
            <w:tcW w:w="32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ngx_noaccept</w:t>
            </w:r>
          </w:p>
        </w:tc>
        <w:tc>
          <w:tcPr>
            <w:tcW w:w="797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所有子进程不再接受处理新的连接，实际相当于对所有子进程发送QUIT信号</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59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USR2</w:t>
            </w:r>
          </w:p>
        </w:tc>
        <w:tc>
          <w:tcPr>
            <w:tcW w:w="320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ngx_change_binary</w:t>
            </w:r>
          </w:p>
        </w:tc>
        <w:tc>
          <w:tcPr>
            <w:tcW w:w="797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平滑升级到新版本的Nginx程序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5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HUP</w:t>
            </w:r>
          </w:p>
        </w:tc>
        <w:tc>
          <w:tcPr>
            <w:tcW w:w="32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ng_reconfigure</w:t>
            </w:r>
          </w:p>
        </w:tc>
        <w:tc>
          <w:tcPr>
            <w:tcW w:w="797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重读配置文件</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59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CHLD</w:t>
            </w:r>
          </w:p>
        </w:tc>
        <w:tc>
          <w:tcPr>
            <w:tcW w:w="320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ngx_reap</w:t>
            </w:r>
          </w:p>
        </w:tc>
        <w:tc>
          <w:tcPr>
            <w:tcW w:w="797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val="0"/>
              <w:spacing w:before="0" w:beforeAutospacing="0" w:after="0" w:afterAutospacing="0" w:line="330" w:lineRule="atLeast"/>
              <w:ind w:left="0" w:right="0"/>
              <w:jc w:val="left"/>
              <w:rPr>
                <w:rFonts w:hint="eastAsia" w:ascii="微软雅黑" w:hAnsi="微软雅黑" w:eastAsia="微软雅黑" w:cs="微软雅黑"/>
                <w:b w:val="0"/>
                <w:color w:val="4F4F4F"/>
                <w:sz w:val="24"/>
                <w:szCs w:val="24"/>
              </w:rPr>
            </w:pPr>
            <w:r>
              <w:rPr>
                <w:rFonts w:hint="eastAsia" w:ascii="微软雅黑" w:hAnsi="微软雅黑" w:eastAsia="微软雅黑" w:cs="微软雅黑"/>
                <w:b w:val="0"/>
                <w:color w:val="4F4F4F"/>
                <w:kern w:val="0"/>
                <w:sz w:val="24"/>
                <w:szCs w:val="24"/>
                <w:lang w:val="en-US" w:eastAsia="zh-CN" w:bidi="ar"/>
              </w:rPr>
              <w:t>有子进程以外结束，需要监控所有子进程</w:t>
            </w:r>
          </w:p>
        </w:tc>
      </w:tr>
    </w:tbl>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还有一个标志位会用到：ngx_restart，它仅仅是在master工作流程中作为标志位使用，与信号无关。</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p>
    <w:p>
      <w:pPr>
        <w:pStyle w:val="8"/>
        <w:rPr>
          <w:rFonts w:hint="eastAsia"/>
        </w:rPr>
      </w:pPr>
      <w:r>
        <w:rPr>
          <w:rFonts w:hint="eastAsia"/>
          <w:lang w:val="en-US" w:eastAsia="zh-CN"/>
        </w:rPr>
        <w:t>核心代码（ngx_process_cycle.c）</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ngx_master_process_cycle(ngx_cycle_t *cycle)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Fonts w:hint="eastAsia" w:ascii="微软雅黑" w:hAnsi="微软雅黑" w:eastAsia="微软雅黑" w:cs="微软雅黑"/>
          <w:b/>
          <w:i w:val="0"/>
          <w:caps w:val="0"/>
          <w:color w:val="2E8B57"/>
          <w:spacing w:val="0"/>
          <w:sz w:val="24"/>
          <w:szCs w:val="24"/>
          <w:shd w:val="clear" w:fill="F8F8F8"/>
        </w:rPr>
        <w:t>char</w:t>
      </w:r>
      <w:r>
        <w:rPr>
          <w:rFonts w:hint="eastAsia" w:ascii="微软雅黑" w:hAnsi="微软雅黑" w:eastAsia="微软雅黑" w:cs="微软雅黑"/>
          <w:i w:val="0"/>
          <w:caps w:val="0"/>
          <w:color w:val="000000"/>
          <w:spacing w:val="0"/>
          <w:sz w:val="24"/>
          <w:szCs w:val="24"/>
          <w:shd w:val="clear" w:fill="F8F8F8"/>
        </w:rPr>
        <w:t>              *title;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u_char            *p;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Fonts w:hint="eastAsia" w:ascii="微软雅黑" w:hAnsi="微软雅黑" w:eastAsia="微软雅黑" w:cs="微软雅黑"/>
          <w:b/>
          <w:i w:val="0"/>
          <w:caps w:val="0"/>
          <w:color w:val="2E8B57"/>
          <w:spacing w:val="0"/>
          <w:sz w:val="24"/>
          <w:szCs w:val="24"/>
          <w:shd w:val="clear" w:fill="F8F8F8"/>
        </w:rPr>
        <w:t>size_t</w:t>
      </w:r>
      <w:r>
        <w:rPr>
          <w:rFonts w:hint="eastAsia" w:ascii="微软雅黑" w:hAnsi="微软雅黑" w:eastAsia="微软雅黑" w:cs="微软雅黑"/>
          <w:i w:val="0"/>
          <w:caps w:val="0"/>
          <w:color w:val="000000"/>
          <w:spacing w:val="0"/>
          <w:sz w:val="24"/>
          <w:szCs w:val="24"/>
          <w:shd w:val="clear" w:fill="F8F8F8"/>
        </w:rPr>
        <w:t>             size;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ngx_int_t          i;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ngx_uint_t         n, sigio;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sigset_t           set;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struct</w:t>
      </w:r>
      <w:r>
        <w:rPr>
          <w:rFonts w:hint="eastAsia" w:ascii="微软雅黑" w:hAnsi="微软雅黑" w:eastAsia="微软雅黑" w:cs="微软雅黑"/>
          <w:i w:val="0"/>
          <w:caps w:val="0"/>
          <w:color w:val="000000"/>
          <w:spacing w:val="0"/>
          <w:sz w:val="24"/>
          <w:szCs w:val="24"/>
          <w:shd w:val="clear" w:fill="F8F8F8"/>
        </w:rPr>
        <w:t> itimerval   itv;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ngx_uint_t         live;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ngx_msec_t         delay;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ngx_listening_t   *ls;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ngx_core_conf_t   *ccf;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6"/>
          <w:rFonts w:hint="eastAsia" w:ascii="微软雅黑" w:hAnsi="微软雅黑" w:eastAsia="微软雅黑" w:cs="微软雅黑"/>
          <w:i w:val="0"/>
          <w:caps w:val="0"/>
          <w:color w:val="008200"/>
          <w:spacing w:val="0"/>
          <w:sz w:val="24"/>
          <w:szCs w:val="24"/>
          <w:shd w:val="clear" w:fill="F8F8F8"/>
        </w:rPr>
        <w:t>//信号处理设置工作</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sigemptyset(&amp;set);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sigaddset(&amp;set, SIGCHLD);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sigaddset(&amp;set, SIGALRM);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sigaddset(&amp;set, SIGIO);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sigaddset(&amp;set, SIGINT);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sigaddset(&amp;set, ngx_signal_value(NGX_RECONFIGURE_SIGNAL));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sigaddset(&amp;set, ngx_signal_value(NGX_REOPEN_SIGNAL));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sigaddset(&amp;set, ngx_signal_value(NGX_NOACCEPT_SIGNAL));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sigaddset(&amp;set, ngx_signal_value(NGX_TERMINATE_SIGNAL));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sigaddset(&amp;set, ngx_signal_value(NGX_SHUTDOWN_SIGNAL));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sigaddset(&amp;set, ngx_signal_value(NGX_CHANGEBIN_SIGNAL));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(sigprocmask(SIG_BLOCK, &amp;set, NULL) == -1)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ngx_log_error(NGX_LOG_ALERT, cycle-&gt;log, ngx_errno,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7"/>
          <w:rFonts w:hint="eastAsia" w:ascii="微软雅黑" w:hAnsi="微软雅黑" w:eastAsia="微软雅黑" w:cs="微软雅黑"/>
          <w:i w:val="0"/>
          <w:caps w:val="0"/>
          <w:color w:val="0000FF"/>
          <w:spacing w:val="0"/>
          <w:sz w:val="24"/>
          <w:szCs w:val="24"/>
          <w:shd w:val="clear" w:fill="FFFFFF"/>
        </w:rPr>
        <w:t>"sigprocmask() failed"</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sigemptyset(&amp;set);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size = </w:t>
      </w:r>
      <w:r>
        <w:rPr>
          <w:rStyle w:val="34"/>
          <w:rFonts w:hint="eastAsia" w:ascii="微软雅黑" w:hAnsi="微软雅黑" w:eastAsia="微软雅黑" w:cs="微软雅黑"/>
          <w:b/>
          <w:i w:val="0"/>
          <w:caps w:val="0"/>
          <w:color w:val="006699"/>
          <w:spacing w:val="0"/>
          <w:sz w:val="24"/>
          <w:szCs w:val="24"/>
          <w:shd w:val="clear" w:fill="FFFFFF"/>
        </w:rPr>
        <w:t>sizeof</w:t>
      </w:r>
      <w:r>
        <w:rPr>
          <w:rFonts w:hint="eastAsia" w:ascii="微软雅黑" w:hAnsi="微软雅黑" w:eastAsia="微软雅黑" w:cs="微软雅黑"/>
          <w:i w:val="0"/>
          <w:caps w:val="0"/>
          <w:color w:val="000000"/>
          <w:spacing w:val="0"/>
          <w:sz w:val="24"/>
          <w:szCs w:val="24"/>
          <w:shd w:val="clear" w:fill="FFFFFF"/>
        </w:rPr>
        <w:t>(master_process);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for</w:t>
      </w:r>
      <w:r>
        <w:rPr>
          <w:rFonts w:hint="eastAsia" w:ascii="微软雅黑" w:hAnsi="微软雅黑" w:eastAsia="微软雅黑" w:cs="微软雅黑"/>
          <w:i w:val="0"/>
          <w:caps w:val="0"/>
          <w:color w:val="000000"/>
          <w:spacing w:val="0"/>
          <w:sz w:val="24"/>
          <w:szCs w:val="24"/>
          <w:shd w:val="clear" w:fill="FFFFFF"/>
        </w:rPr>
        <w:t> (i = 0; i &lt; ngx_argc; i++)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size += ngx_strlen(ngx_argv[i]) + 1;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title = ngx_pnalloc(cycle-&gt;pool, size);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p = ngx_cpymem(title, master_process, </w:t>
      </w:r>
      <w:r>
        <w:rPr>
          <w:rStyle w:val="34"/>
          <w:rFonts w:hint="eastAsia" w:ascii="微软雅黑" w:hAnsi="微软雅黑" w:eastAsia="微软雅黑" w:cs="微软雅黑"/>
          <w:b/>
          <w:i w:val="0"/>
          <w:caps w:val="0"/>
          <w:color w:val="006699"/>
          <w:spacing w:val="0"/>
          <w:sz w:val="24"/>
          <w:szCs w:val="24"/>
          <w:shd w:val="clear" w:fill="FFFFFF"/>
        </w:rPr>
        <w:t>sizeof</w:t>
      </w:r>
      <w:r>
        <w:rPr>
          <w:rFonts w:hint="eastAsia" w:ascii="微软雅黑" w:hAnsi="微软雅黑" w:eastAsia="微软雅黑" w:cs="微软雅黑"/>
          <w:i w:val="0"/>
          <w:caps w:val="0"/>
          <w:color w:val="000000"/>
          <w:spacing w:val="0"/>
          <w:sz w:val="24"/>
          <w:szCs w:val="24"/>
          <w:shd w:val="clear" w:fill="FFFFFF"/>
        </w:rPr>
        <w:t>(master_process) - 1);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for</w:t>
      </w:r>
      <w:r>
        <w:rPr>
          <w:rFonts w:hint="eastAsia" w:ascii="微软雅黑" w:hAnsi="微软雅黑" w:eastAsia="微软雅黑" w:cs="微软雅黑"/>
          <w:i w:val="0"/>
          <w:caps w:val="0"/>
          <w:color w:val="000000"/>
          <w:spacing w:val="0"/>
          <w:sz w:val="24"/>
          <w:szCs w:val="24"/>
          <w:shd w:val="clear" w:fill="F8F8F8"/>
        </w:rPr>
        <w:t> (i = 0; i &lt; ngx_argc; i++)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*p++ = </w:t>
      </w:r>
      <w:r>
        <w:rPr>
          <w:rStyle w:val="37"/>
          <w:rFonts w:hint="eastAsia" w:ascii="微软雅黑" w:hAnsi="微软雅黑" w:eastAsia="微软雅黑" w:cs="微软雅黑"/>
          <w:i w:val="0"/>
          <w:caps w:val="0"/>
          <w:color w:val="0000FF"/>
          <w:spacing w:val="0"/>
          <w:sz w:val="24"/>
          <w:szCs w:val="24"/>
          <w:shd w:val="clear" w:fill="FFFFFF"/>
        </w:rPr>
        <w:t>' '</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p = ngx_cpystrn(p, (u_char *) ngx_argv[i], size);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ngx_setproctitle(title);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ccf = (ngx_core_conf_t *) ngx_get_conf(cycle-&gt;conf_ctx, ngx_core_module);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6"/>
          <w:rFonts w:hint="eastAsia" w:ascii="微软雅黑" w:hAnsi="微软雅黑" w:eastAsia="微软雅黑" w:cs="微软雅黑"/>
          <w:i w:val="0"/>
          <w:caps w:val="0"/>
          <w:color w:val="008200"/>
          <w:spacing w:val="0"/>
          <w:sz w:val="24"/>
          <w:szCs w:val="24"/>
          <w:shd w:val="clear" w:fill="F8F8F8"/>
        </w:rPr>
        <w:t>//其中包含了fork产生子进程的内容</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ngx_start_worker_processes(cycle, ccf-&gt;worker_processes,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NGX_PROCESS_RESPAWN);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6"/>
          <w:rFonts w:hint="eastAsia" w:ascii="微软雅黑" w:hAnsi="微软雅黑" w:eastAsia="微软雅黑" w:cs="微软雅黑"/>
          <w:i w:val="0"/>
          <w:caps w:val="0"/>
          <w:color w:val="008200"/>
          <w:spacing w:val="0"/>
          <w:sz w:val="24"/>
          <w:szCs w:val="24"/>
          <w:shd w:val="clear" w:fill="FFFFFF"/>
        </w:rPr>
        <w:t>//Cache管理进程与cache加载进程的主流程</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ngx_start_cache_manager_processes(cycle, 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ngx_new_binary = 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delay = 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sigio = 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live = 1;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for</w:t>
      </w:r>
      <w:r>
        <w:rPr>
          <w:rFonts w:hint="eastAsia" w:ascii="微软雅黑" w:hAnsi="微软雅黑" w:eastAsia="微软雅黑" w:cs="微软雅黑"/>
          <w:i w:val="0"/>
          <w:caps w:val="0"/>
          <w:color w:val="000000"/>
          <w:spacing w:val="0"/>
          <w:sz w:val="24"/>
          <w:szCs w:val="24"/>
          <w:shd w:val="clear" w:fill="FFFFFF"/>
        </w:rPr>
        <w:t> ( ;; ) {</w:t>
      </w:r>
      <w:r>
        <w:rPr>
          <w:rStyle w:val="36"/>
          <w:rFonts w:hint="eastAsia" w:ascii="微软雅黑" w:hAnsi="微软雅黑" w:eastAsia="微软雅黑" w:cs="微软雅黑"/>
          <w:i w:val="0"/>
          <w:caps w:val="0"/>
          <w:color w:val="008200"/>
          <w:spacing w:val="0"/>
          <w:sz w:val="24"/>
          <w:szCs w:val="24"/>
          <w:shd w:val="clear" w:fill="FFFFFF"/>
        </w:rPr>
        <w:t>//循环</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if</w:t>
      </w:r>
      <w:r>
        <w:rPr>
          <w:rFonts w:hint="eastAsia" w:ascii="微软雅黑" w:hAnsi="微软雅黑" w:eastAsia="微软雅黑" w:cs="微软雅黑"/>
          <w:i w:val="0"/>
          <w:caps w:val="0"/>
          <w:color w:val="000000"/>
          <w:spacing w:val="0"/>
          <w:sz w:val="24"/>
          <w:szCs w:val="24"/>
          <w:shd w:val="clear" w:fill="F8F8F8"/>
        </w:rPr>
        <w:t> (delay)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(ngx_sigalrm)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sigio = 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delay *= 2;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ngx_sigalrm = 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ngx_log_debug1(NGX_LOG_DEBUG_EVENT, cycle-&gt;log, 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7"/>
          <w:rFonts w:hint="eastAsia" w:ascii="微软雅黑" w:hAnsi="微软雅黑" w:eastAsia="微软雅黑" w:cs="微软雅黑"/>
          <w:i w:val="0"/>
          <w:caps w:val="0"/>
          <w:color w:val="0000FF"/>
          <w:spacing w:val="0"/>
          <w:sz w:val="24"/>
          <w:szCs w:val="24"/>
          <w:shd w:val="clear" w:fill="F8F8F8"/>
        </w:rPr>
        <w:t>"termination cycle: %d"</w:t>
      </w:r>
      <w:r>
        <w:rPr>
          <w:rFonts w:hint="eastAsia" w:ascii="微软雅黑" w:hAnsi="微软雅黑" w:eastAsia="微软雅黑" w:cs="微软雅黑"/>
          <w:i w:val="0"/>
          <w:caps w:val="0"/>
          <w:color w:val="000000"/>
          <w:spacing w:val="0"/>
          <w:sz w:val="24"/>
          <w:szCs w:val="24"/>
          <w:shd w:val="clear" w:fill="F8F8F8"/>
        </w:rPr>
        <w:t>, delay);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itv.it_interval.tv_sec = 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itv.it_interval.tv_usec = 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itv.it_value.tv_sec = delay / 1000;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itv.it_value.tv_usec = (delay % 1000 ) * 1000;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(setitimer(ITIMER_REAL, &amp;itv, NULL) == -1)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ngx_log_error(NGX_LOG_ALERT, cycle-&gt;log, ngx_errno,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7"/>
          <w:rFonts w:hint="eastAsia" w:ascii="微软雅黑" w:hAnsi="微软雅黑" w:eastAsia="微软雅黑" w:cs="微软雅黑"/>
          <w:i w:val="0"/>
          <w:caps w:val="0"/>
          <w:color w:val="0000FF"/>
          <w:spacing w:val="0"/>
          <w:sz w:val="24"/>
          <w:szCs w:val="24"/>
          <w:shd w:val="clear" w:fill="FFFFFF"/>
        </w:rPr>
        <w:t>"setitimer() failed"</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ngx_log_debug0(NGX_LOG_DEBUG_EVENT, cycle-&gt;log, 0, </w:t>
      </w:r>
      <w:r>
        <w:rPr>
          <w:rStyle w:val="37"/>
          <w:rFonts w:hint="eastAsia" w:ascii="微软雅黑" w:hAnsi="微软雅黑" w:eastAsia="微软雅黑" w:cs="微软雅黑"/>
          <w:i w:val="0"/>
          <w:caps w:val="0"/>
          <w:color w:val="0000FF"/>
          <w:spacing w:val="0"/>
          <w:sz w:val="24"/>
          <w:szCs w:val="24"/>
          <w:shd w:val="clear" w:fill="FFFFFF"/>
        </w:rPr>
        <w:t>"sigsuspend"</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sigsuspend(&amp;set);</w:t>
      </w:r>
      <w:r>
        <w:rPr>
          <w:rStyle w:val="36"/>
          <w:rFonts w:hint="eastAsia" w:ascii="微软雅黑" w:hAnsi="微软雅黑" w:eastAsia="微软雅黑" w:cs="微软雅黑"/>
          <w:i w:val="0"/>
          <w:caps w:val="0"/>
          <w:color w:val="008200"/>
          <w:spacing w:val="0"/>
          <w:sz w:val="24"/>
          <w:szCs w:val="24"/>
          <w:shd w:val="clear" w:fill="FFFFFF"/>
        </w:rPr>
        <w:t>//master进程休眠，等待接受信号被激活</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ngx_time_update();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ngx_log_debug1(NGX_LOG_DEBUG_EVENT, cycle-&gt;log, 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7"/>
          <w:rFonts w:hint="eastAsia" w:ascii="微软雅黑" w:hAnsi="微软雅黑" w:eastAsia="微软雅黑" w:cs="微软雅黑"/>
          <w:i w:val="0"/>
          <w:caps w:val="0"/>
          <w:color w:val="0000FF"/>
          <w:spacing w:val="0"/>
          <w:sz w:val="24"/>
          <w:szCs w:val="24"/>
          <w:shd w:val="clear" w:fill="F8F8F8"/>
        </w:rPr>
        <w:t>"wake up, sigio %i"</w:t>
      </w:r>
      <w:r>
        <w:rPr>
          <w:rFonts w:hint="eastAsia" w:ascii="微软雅黑" w:hAnsi="微软雅黑" w:eastAsia="微软雅黑" w:cs="微软雅黑"/>
          <w:i w:val="0"/>
          <w:caps w:val="0"/>
          <w:color w:val="000000"/>
          <w:spacing w:val="0"/>
          <w:sz w:val="24"/>
          <w:szCs w:val="24"/>
          <w:shd w:val="clear" w:fill="F8F8F8"/>
        </w:rPr>
        <w:t>, sigio);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6"/>
          <w:rFonts w:hint="eastAsia" w:ascii="微软雅黑" w:hAnsi="微软雅黑" w:eastAsia="微软雅黑" w:cs="微软雅黑"/>
          <w:i w:val="0"/>
          <w:caps w:val="0"/>
          <w:color w:val="008200"/>
          <w:spacing w:val="0"/>
          <w:sz w:val="24"/>
          <w:szCs w:val="24"/>
          <w:shd w:val="clear" w:fill="F8F8F8"/>
        </w:rPr>
        <w:t>//标志位为1表示需要监控所有子进程</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(ngx_reap)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ngx_reap = 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ngx_log_debug0(NGX_LOG_DEBUG_EVENT, cycle-&gt;log, 0, </w:t>
      </w:r>
      <w:r>
        <w:rPr>
          <w:rStyle w:val="37"/>
          <w:rFonts w:hint="eastAsia" w:ascii="微软雅黑" w:hAnsi="微软雅黑" w:eastAsia="微软雅黑" w:cs="微软雅黑"/>
          <w:i w:val="0"/>
          <w:caps w:val="0"/>
          <w:color w:val="0000FF"/>
          <w:spacing w:val="0"/>
          <w:sz w:val="24"/>
          <w:szCs w:val="24"/>
          <w:shd w:val="clear" w:fill="FFFFFF"/>
        </w:rPr>
        <w:t>"reap children"</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live = ngx_reap_children(cycle);</w:t>
      </w:r>
      <w:r>
        <w:rPr>
          <w:rStyle w:val="36"/>
          <w:rFonts w:hint="eastAsia" w:ascii="微软雅黑" w:hAnsi="微软雅黑" w:eastAsia="微软雅黑" w:cs="微软雅黑"/>
          <w:i w:val="0"/>
          <w:caps w:val="0"/>
          <w:color w:val="008200"/>
          <w:spacing w:val="0"/>
          <w:sz w:val="24"/>
          <w:szCs w:val="24"/>
          <w:shd w:val="clear" w:fill="FFFFFF"/>
        </w:rPr>
        <w:t>//管理子进程</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6"/>
          <w:rFonts w:hint="eastAsia" w:ascii="微软雅黑" w:hAnsi="微软雅黑" w:eastAsia="微软雅黑" w:cs="微软雅黑"/>
          <w:i w:val="0"/>
          <w:caps w:val="0"/>
          <w:color w:val="008200"/>
          <w:spacing w:val="0"/>
          <w:sz w:val="24"/>
          <w:szCs w:val="24"/>
          <w:shd w:val="clear" w:fill="F8F8F8"/>
        </w:rPr>
        <w:t>//当live标志位为0（表示所有子进程已经退出）、ngx_terminate标志位为1或者ngx_quit标志位为1表示要退出master进程</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(!live &amp;&amp; (ngx_terminate || ngx_quit))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ngx_master_process_exit(cycle);</w:t>
      </w:r>
      <w:r>
        <w:rPr>
          <w:rStyle w:val="36"/>
          <w:rFonts w:hint="eastAsia" w:ascii="微软雅黑" w:hAnsi="微软雅黑" w:eastAsia="微软雅黑" w:cs="微软雅黑"/>
          <w:i w:val="0"/>
          <w:caps w:val="0"/>
          <w:color w:val="008200"/>
          <w:spacing w:val="0"/>
          <w:sz w:val="24"/>
          <w:szCs w:val="24"/>
          <w:shd w:val="clear" w:fill="F8F8F8"/>
        </w:rPr>
        <w:t>//退出master进程</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6"/>
          <w:rFonts w:hint="eastAsia" w:ascii="微软雅黑" w:hAnsi="微软雅黑" w:eastAsia="微软雅黑" w:cs="微软雅黑"/>
          <w:i w:val="0"/>
          <w:caps w:val="0"/>
          <w:color w:val="008200"/>
          <w:spacing w:val="0"/>
          <w:sz w:val="24"/>
          <w:szCs w:val="24"/>
          <w:shd w:val="clear" w:fill="FFFFFF"/>
        </w:rPr>
        <w:t>//ngx_terminate标志位为1，强制关闭服务，发送TERM信号到所有子进程</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if</w:t>
      </w:r>
      <w:r>
        <w:rPr>
          <w:rFonts w:hint="eastAsia" w:ascii="微软雅黑" w:hAnsi="微软雅黑" w:eastAsia="微软雅黑" w:cs="微软雅黑"/>
          <w:i w:val="0"/>
          <w:caps w:val="0"/>
          <w:color w:val="000000"/>
          <w:spacing w:val="0"/>
          <w:sz w:val="24"/>
          <w:szCs w:val="24"/>
          <w:shd w:val="clear" w:fill="F8F8F8"/>
        </w:rPr>
        <w:t> (ngx_terminate)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(delay == 0)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delay = 50;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(sigio)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sigio--;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continue</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sigio = ccf-&gt;worker_processes + 2 </w:t>
      </w:r>
      <w:r>
        <w:rPr>
          <w:rStyle w:val="36"/>
          <w:rFonts w:hint="eastAsia" w:ascii="微软雅黑" w:hAnsi="微软雅黑" w:eastAsia="微软雅黑" w:cs="微软雅黑"/>
          <w:i w:val="0"/>
          <w:caps w:val="0"/>
          <w:color w:val="008200"/>
          <w:spacing w:val="0"/>
          <w:sz w:val="24"/>
          <w:szCs w:val="24"/>
          <w:shd w:val="clear" w:fill="F8F8F8"/>
        </w:rPr>
        <w:t>/* cache processes */</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if</w:t>
      </w:r>
      <w:r>
        <w:rPr>
          <w:rFonts w:hint="eastAsia" w:ascii="微软雅黑" w:hAnsi="微软雅黑" w:eastAsia="微软雅黑" w:cs="微软雅黑"/>
          <w:i w:val="0"/>
          <w:caps w:val="0"/>
          <w:color w:val="000000"/>
          <w:spacing w:val="0"/>
          <w:sz w:val="24"/>
          <w:szCs w:val="24"/>
          <w:shd w:val="clear" w:fill="F8F8F8"/>
        </w:rPr>
        <w:t> (delay &gt; 1000)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ngx_signal_worker_processes(cycle, SIGKILL);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r>
        <w:rPr>
          <w:rStyle w:val="34"/>
          <w:rFonts w:hint="eastAsia" w:ascii="微软雅黑" w:hAnsi="微软雅黑" w:eastAsia="微软雅黑" w:cs="微软雅黑"/>
          <w:b/>
          <w:i w:val="0"/>
          <w:caps w:val="0"/>
          <w:color w:val="006699"/>
          <w:spacing w:val="0"/>
          <w:sz w:val="24"/>
          <w:szCs w:val="24"/>
          <w:shd w:val="clear" w:fill="F8F8F8"/>
        </w:rPr>
        <w:t>else</w:t>
      </w: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ngx_signal_worker_processes(cycle,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ngx_signal_value(NGX_TERMINATE_SIGNAL));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continue</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6"/>
          <w:rFonts w:hint="eastAsia" w:ascii="微软雅黑" w:hAnsi="微软雅黑" w:eastAsia="微软雅黑" w:cs="微软雅黑"/>
          <w:i w:val="0"/>
          <w:caps w:val="0"/>
          <w:color w:val="008200"/>
          <w:spacing w:val="0"/>
          <w:sz w:val="24"/>
          <w:szCs w:val="24"/>
          <w:shd w:val="clear" w:fill="F8F8F8"/>
        </w:rPr>
        <w:t>//ngx_quit标志位为1，优雅的关闭服务</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(ngx_quit)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ngx_signal_worker_processes(cycle,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ngx_signal_value(NGX_SHUTDOWN_SIGNAL));</w:t>
      </w:r>
      <w:r>
        <w:rPr>
          <w:rStyle w:val="36"/>
          <w:rFonts w:hint="eastAsia" w:ascii="微软雅黑" w:hAnsi="微软雅黑" w:eastAsia="微软雅黑" w:cs="微软雅黑"/>
          <w:i w:val="0"/>
          <w:caps w:val="0"/>
          <w:color w:val="008200"/>
          <w:spacing w:val="0"/>
          <w:sz w:val="24"/>
          <w:szCs w:val="24"/>
          <w:shd w:val="clear" w:fill="FFFFFF"/>
        </w:rPr>
        <w:t>//向所有子进程发送quit信号</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ls = cycle-&gt;listening.elts;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for</w:t>
      </w:r>
      <w:r>
        <w:rPr>
          <w:rFonts w:hint="eastAsia" w:ascii="微软雅黑" w:hAnsi="微软雅黑" w:eastAsia="微软雅黑" w:cs="微软雅黑"/>
          <w:i w:val="0"/>
          <w:caps w:val="0"/>
          <w:color w:val="000000"/>
          <w:spacing w:val="0"/>
          <w:sz w:val="24"/>
          <w:szCs w:val="24"/>
          <w:shd w:val="clear" w:fill="F8F8F8"/>
        </w:rPr>
        <w:t> (n = 0; n &lt; cycle-&gt;listening.nelts; n++) {</w:t>
      </w:r>
      <w:r>
        <w:rPr>
          <w:rStyle w:val="36"/>
          <w:rFonts w:hint="eastAsia" w:ascii="微软雅黑" w:hAnsi="微软雅黑" w:eastAsia="微软雅黑" w:cs="微软雅黑"/>
          <w:i w:val="0"/>
          <w:caps w:val="0"/>
          <w:color w:val="008200"/>
          <w:spacing w:val="0"/>
          <w:sz w:val="24"/>
          <w:szCs w:val="24"/>
          <w:shd w:val="clear" w:fill="F8F8F8"/>
        </w:rPr>
        <w:t>//关闭监听端口</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(ngx_close_socket(ls[n].fd) == -1)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ngx_log_error(NGX_LOG_EMERG, cycle-&gt;log, ngx_socket_errno,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ngx_close_socket_n </w:t>
      </w:r>
      <w:r>
        <w:rPr>
          <w:rStyle w:val="37"/>
          <w:rFonts w:hint="eastAsia" w:ascii="微软雅黑" w:hAnsi="微软雅黑" w:eastAsia="微软雅黑" w:cs="微软雅黑"/>
          <w:i w:val="0"/>
          <w:caps w:val="0"/>
          <w:color w:val="0000FF"/>
          <w:spacing w:val="0"/>
          <w:sz w:val="24"/>
          <w:szCs w:val="24"/>
          <w:shd w:val="clear" w:fill="FFFFFF"/>
        </w:rPr>
        <w:t>" %V failed"</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&amp;ls[n].addr_text);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cycle-&gt;listening.nelts = 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continue</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6"/>
          <w:rFonts w:hint="eastAsia" w:ascii="微软雅黑" w:hAnsi="微软雅黑" w:eastAsia="微软雅黑" w:cs="微软雅黑"/>
          <w:i w:val="0"/>
          <w:caps w:val="0"/>
          <w:color w:val="008200"/>
          <w:spacing w:val="0"/>
          <w:sz w:val="24"/>
          <w:szCs w:val="24"/>
          <w:shd w:val="clear" w:fill="F8F8F8"/>
        </w:rPr>
        <w:t>//ngx_reconfigure标志位为1，重新读取配置文件</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6"/>
          <w:rFonts w:hint="eastAsia" w:ascii="微软雅黑" w:hAnsi="微软雅黑" w:eastAsia="微软雅黑" w:cs="微软雅黑"/>
          <w:i w:val="0"/>
          <w:caps w:val="0"/>
          <w:color w:val="008200"/>
          <w:spacing w:val="0"/>
          <w:sz w:val="24"/>
          <w:szCs w:val="24"/>
          <w:shd w:val="clear" w:fill="FFFFFF"/>
        </w:rPr>
        <w:t>//nginx不会让原来的worker子进程再重新读取配置文件，其策略是重新初始化ngx_cycle_t结构体，用它来读取新的额配置文件</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6"/>
          <w:rFonts w:hint="eastAsia" w:ascii="微软雅黑" w:hAnsi="微软雅黑" w:eastAsia="微软雅黑" w:cs="微软雅黑"/>
          <w:i w:val="0"/>
          <w:caps w:val="0"/>
          <w:color w:val="008200"/>
          <w:spacing w:val="0"/>
          <w:sz w:val="24"/>
          <w:szCs w:val="24"/>
          <w:shd w:val="clear" w:fill="F8F8F8"/>
        </w:rPr>
        <w:t>//再创建新的额worker子进程，销毁旧的worker子进程</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(ngx_reconfigure)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ngx_reconfigure = 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6"/>
          <w:rFonts w:hint="eastAsia" w:ascii="微软雅黑" w:hAnsi="微软雅黑" w:eastAsia="微软雅黑" w:cs="微软雅黑"/>
          <w:i w:val="0"/>
          <w:caps w:val="0"/>
          <w:color w:val="008200"/>
          <w:spacing w:val="0"/>
          <w:sz w:val="24"/>
          <w:szCs w:val="24"/>
          <w:shd w:val="clear" w:fill="F8F8F8"/>
        </w:rPr>
        <w:t>//ngx_new_binary标志位为1，平滑升级Nginx</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(ngx_new_binary)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ngx_start_worker_processes(cycle, ccf-&gt;worker_processes,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NGX_PROCESS_RESPAWN);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ngx_start_cache_manager_processes(cycle, 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ngx_noaccepting = 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continue</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ngx_log_error(NGX_LOG_NOTICE, cycle-&gt;log, 0, </w:t>
      </w:r>
      <w:r>
        <w:rPr>
          <w:rStyle w:val="37"/>
          <w:rFonts w:hint="eastAsia" w:ascii="微软雅黑" w:hAnsi="微软雅黑" w:eastAsia="微软雅黑" w:cs="微软雅黑"/>
          <w:i w:val="0"/>
          <w:caps w:val="0"/>
          <w:color w:val="0000FF"/>
          <w:spacing w:val="0"/>
          <w:sz w:val="24"/>
          <w:szCs w:val="24"/>
          <w:shd w:val="clear" w:fill="F8F8F8"/>
        </w:rPr>
        <w:t>"reconfiguring"</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6"/>
          <w:rFonts w:hint="eastAsia" w:ascii="微软雅黑" w:hAnsi="微软雅黑" w:eastAsia="微软雅黑" w:cs="微软雅黑"/>
          <w:i w:val="0"/>
          <w:caps w:val="0"/>
          <w:color w:val="008200"/>
          <w:spacing w:val="0"/>
          <w:sz w:val="24"/>
          <w:szCs w:val="24"/>
          <w:shd w:val="clear" w:fill="F8F8F8"/>
        </w:rPr>
        <w:t>//初始化ngx_cycle_t结构体</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cycle = ngx_init_cycle(cycle);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if</w:t>
      </w:r>
      <w:r>
        <w:rPr>
          <w:rFonts w:hint="eastAsia" w:ascii="微软雅黑" w:hAnsi="微软雅黑" w:eastAsia="微软雅黑" w:cs="微软雅黑"/>
          <w:i w:val="0"/>
          <w:caps w:val="0"/>
          <w:color w:val="000000"/>
          <w:spacing w:val="0"/>
          <w:sz w:val="24"/>
          <w:szCs w:val="24"/>
          <w:shd w:val="clear" w:fill="F8F8F8"/>
        </w:rPr>
        <w:t> (cycle == NULL)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cycle = (ngx_cycle_t *) ngx_cycle;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continue</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ngx_cycle = cycle;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ccf = (ngx_core_conf_t *) ngx_get_conf(cycle-&gt;conf_ctx,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ngx_core_module);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6"/>
          <w:rFonts w:hint="eastAsia" w:ascii="微软雅黑" w:hAnsi="微软雅黑" w:eastAsia="微软雅黑" w:cs="微软雅黑"/>
          <w:i w:val="0"/>
          <w:caps w:val="0"/>
          <w:color w:val="008200"/>
          <w:spacing w:val="0"/>
          <w:sz w:val="24"/>
          <w:szCs w:val="24"/>
          <w:shd w:val="clear" w:fill="F8F8F8"/>
        </w:rPr>
        <w:t>//创建新的worker子进程</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ngx_start_worker_processes(cycle, ccf-&gt;worker_processes,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NGX_PROCESS_JUST_RESPAWN);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ngx_start_cache_manager_processes(cycle, 1);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6"/>
          <w:rFonts w:hint="eastAsia" w:ascii="微软雅黑" w:hAnsi="微软雅黑" w:eastAsia="微软雅黑" w:cs="微软雅黑"/>
          <w:i w:val="0"/>
          <w:caps w:val="0"/>
          <w:color w:val="008200"/>
          <w:spacing w:val="0"/>
          <w:sz w:val="24"/>
          <w:szCs w:val="24"/>
          <w:shd w:val="clear" w:fill="FFFFFF"/>
        </w:rPr>
        <w:t>/* allow new processes to start */</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ngx_msleep(100);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live = 1;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6"/>
          <w:rFonts w:hint="eastAsia" w:ascii="微软雅黑" w:hAnsi="微软雅黑" w:eastAsia="微软雅黑" w:cs="微软雅黑"/>
          <w:i w:val="0"/>
          <w:caps w:val="0"/>
          <w:color w:val="008200"/>
          <w:spacing w:val="0"/>
          <w:sz w:val="24"/>
          <w:szCs w:val="24"/>
          <w:shd w:val="clear" w:fill="FFFFFF"/>
        </w:rPr>
        <w:t>//向所有子进程发送QUIT信号</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ngx_signal_worker_processes(cycle,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ngx_signal_value(NGX_SHUTDOWN_SIGNAL));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6"/>
          <w:rFonts w:hint="eastAsia" w:ascii="微软雅黑" w:hAnsi="微软雅黑" w:eastAsia="微软雅黑" w:cs="微软雅黑"/>
          <w:i w:val="0"/>
          <w:caps w:val="0"/>
          <w:color w:val="008200"/>
          <w:spacing w:val="0"/>
          <w:sz w:val="24"/>
          <w:szCs w:val="24"/>
          <w:shd w:val="clear" w:fill="FFFFFF"/>
        </w:rPr>
        <w:t>//ngx_restart标志位在ngx_noaccepting（表示正在停止接受新的连接）为1的时候被设置为1.</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6"/>
          <w:rFonts w:hint="eastAsia" w:ascii="微软雅黑" w:hAnsi="微软雅黑" w:eastAsia="微软雅黑" w:cs="微软雅黑"/>
          <w:i w:val="0"/>
          <w:caps w:val="0"/>
          <w:color w:val="008200"/>
          <w:spacing w:val="0"/>
          <w:sz w:val="24"/>
          <w:szCs w:val="24"/>
          <w:shd w:val="clear" w:fill="F8F8F8"/>
        </w:rPr>
        <w:t>//重启子进程</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(ngx_restart)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ngx_restart = 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ngx_start_worker_processes(cycle, ccf-&gt;worker_processes,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NGX_PROCESS_RESPAWN);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ngx_start_cache_manager_processes(cycle, 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live = 1;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6"/>
          <w:rFonts w:hint="eastAsia" w:ascii="微软雅黑" w:hAnsi="微软雅黑" w:eastAsia="微软雅黑" w:cs="微软雅黑"/>
          <w:i w:val="0"/>
          <w:caps w:val="0"/>
          <w:color w:val="008200"/>
          <w:spacing w:val="0"/>
          <w:sz w:val="24"/>
          <w:szCs w:val="24"/>
          <w:shd w:val="clear" w:fill="FFFFFF"/>
        </w:rPr>
        <w:t>//ngx_reopen标志位为1，重新打开所有文件</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if</w:t>
      </w:r>
      <w:r>
        <w:rPr>
          <w:rFonts w:hint="eastAsia" w:ascii="微软雅黑" w:hAnsi="微软雅黑" w:eastAsia="微软雅黑" w:cs="微软雅黑"/>
          <w:i w:val="0"/>
          <w:caps w:val="0"/>
          <w:color w:val="000000"/>
          <w:spacing w:val="0"/>
          <w:sz w:val="24"/>
          <w:szCs w:val="24"/>
          <w:shd w:val="clear" w:fill="F8F8F8"/>
        </w:rPr>
        <w:t> (ngx_reopen)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ngx_reopen = 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ngx_log_error(NGX_LOG_NOTICE, cycle-&gt;log, 0, </w:t>
      </w:r>
      <w:r>
        <w:rPr>
          <w:rStyle w:val="37"/>
          <w:rFonts w:hint="eastAsia" w:ascii="微软雅黑" w:hAnsi="微软雅黑" w:eastAsia="微软雅黑" w:cs="微软雅黑"/>
          <w:i w:val="0"/>
          <w:caps w:val="0"/>
          <w:color w:val="0000FF"/>
          <w:spacing w:val="0"/>
          <w:sz w:val="24"/>
          <w:szCs w:val="24"/>
          <w:shd w:val="clear" w:fill="F8F8F8"/>
        </w:rPr>
        <w:t>"reopening logs"</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ngx_reopen_files(cycle, ccf-&gt;user);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ngx_signal_worker_processes(cycle,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ngx_signal_value(NGX_REOPEN_SIGNAL));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6"/>
          <w:rFonts w:hint="eastAsia" w:ascii="微软雅黑" w:hAnsi="微软雅黑" w:eastAsia="微软雅黑" w:cs="微软雅黑"/>
          <w:i w:val="0"/>
          <w:caps w:val="0"/>
          <w:color w:val="008200"/>
          <w:spacing w:val="0"/>
          <w:sz w:val="24"/>
          <w:szCs w:val="24"/>
          <w:shd w:val="clear" w:fill="F8F8F8"/>
        </w:rPr>
        <w:t>//平滑升级Nginx</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(ngx_change_binary)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ngx_change_binary = 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ngx_log_error(NGX_LOG_NOTICE, cycle-&gt;log, 0, </w:t>
      </w:r>
      <w:r>
        <w:rPr>
          <w:rStyle w:val="37"/>
          <w:rFonts w:hint="eastAsia" w:ascii="微软雅黑" w:hAnsi="微软雅黑" w:eastAsia="微软雅黑" w:cs="微软雅黑"/>
          <w:i w:val="0"/>
          <w:caps w:val="0"/>
          <w:color w:val="0000FF"/>
          <w:spacing w:val="0"/>
          <w:sz w:val="24"/>
          <w:szCs w:val="24"/>
          <w:shd w:val="clear" w:fill="FFFFFF"/>
        </w:rPr>
        <w:t>"changing binary"</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ngx_new_binary = ngx_exec_new_binary(cycle, ngx_argv);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6"/>
          <w:rFonts w:hint="eastAsia" w:ascii="微软雅黑" w:hAnsi="微软雅黑" w:eastAsia="微软雅黑" w:cs="微软雅黑"/>
          <w:i w:val="0"/>
          <w:caps w:val="0"/>
          <w:color w:val="008200"/>
          <w:spacing w:val="0"/>
          <w:sz w:val="24"/>
          <w:szCs w:val="24"/>
          <w:shd w:val="clear" w:fill="FFFFFF"/>
        </w:rPr>
        <w:t>//ngx_noaccept为1，表示所有子进程不再处理新的连接</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if</w:t>
      </w:r>
      <w:r>
        <w:rPr>
          <w:rFonts w:hint="eastAsia" w:ascii="微软雅黑" w:hAnsi="微软雅黑" w:eastAsia="微软雅黑" w:cs="微软雅黑"/>
          <w:i w:val="0"/>
          <w:caps w:val="0"/>
          <w:color w:val="000000"/>
          <w:spacing w:val="0"/>
          <w:sz w:val="24"/>
          <w:szCs w:val="24"/>
          <w:shd w:val="clear" w:fill="F8F8F8"/>
        </w:rPr>
        <w:t> (ngx_noaccept)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ngx_noaccept = 0;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ngx_noaccepting = 1;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ngx_signal_worker_processes(cycle,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ngx_signal_value(NGX_SHUTDOWN_SIGNAL));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i w:val="0"/>
          <w:caps w:val="0"/>
          <w:color w:val="333333"/>
          <w:spacing w:val="0"/>
          <w:kern w:val="0"/>
          <w:sz w:val="24"/>
          <w:szCs w:val="24"/>
          <w:shd w:val="clear" w:fill="FFFFFF"/>
          <w:lang w:val="en-US" w:eastAsia="zh-CN" w:bidi="ar"/>
        </w:rPr>
      </w:pP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333333"/>
          <w:spacing w:val="0"/>
          <w:kern w:val="0"/>
          <w:sz w:val="24"/>
          <w:szCs w:val="24"/>
          <w:shd w:val="clear" w:fill="FFFFFF"/>
          <w:lang w:val="en-US" w:eastAsia="zh-CN" w:bidi="ar"/>
        </w:rPr>
        <w:br w:type="textWrapping"/>
      </w:r>
    </w:p>
    <w:p>
      <w:pPr>
        <w:pStyle w:val="8"/>
        <w:rPr>
          <w:rStyle w:val="52"/>
          <w:rFonts w:hint="eastAsia"/>
          <w:b/>
          <w:bCs/>
          <w:lang w:val="en-US" w:eastAsia="zh-CN"/>
        </w:rPr>
      </w:pPr>
      <w:r>
        <w:rPr>
          <w:rFonts w:hint="eastAsia"/>
          <w:lang w:val="en-US" w:eastAsia="zh-CN"/>
        </w:rPr>
        <w:t>ngx_start_worker_processes函数</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shd w:val="clear" w:fill="FFFFFF"/>
        </w:rPr>
        <w:t>static</w:t>
      </w: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ngx_start_worker_processes(ngx_cycle_t *cycle, ngx_int_t n, ngx_int_t type)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ngx_int_t      i;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ngx_channel_t  ch;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ngx_log_error(NGX_LOG_NOTICE, cycle-&gt;log, 0, </w:t>
      </w:r>
      <w:r>
        <w:rPr>
          <w:rStyle w:val="37"/>
          <w:rFonts w:hint="eastAsia" w:ascii="微软雅黑" w:hAnsi="微软雅黑" w:eastAsia="微软雅黑" w:cs="微软雅黑"/>
          <w:i w:val="0"/>
          <w:caps w:val="0"/>
          <w:color w:val="0000FF"/>
          <w:spacing w:val="0"/>
          <w:sz w:val="24"/>
          <w:szCs w:val="24"/>
          <w:shd w:val="clear" w:fill="FFFFFF"/>
        </w:rPr>
        <w:t>"start worker processes"</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ch.command = NGX_CMD_OPEN_CHANNEL;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6"/>
          <w:rFonts w:hint="eastAsia" w:ascii="微软雅黑" w:hAnsi="微软雅黑" w:eastAsia="微软雅黑" w:cs="微软雅黑"/>
          <w:i w:val="0"/>
          <w:caps w:val="0"/>
          <w:color w:val="008200"/>
          <w:spacing w:val="0"/>
          <w:sz w:val="24"/>
          <w:szCs w:val="24"/>
          <w:shd w:val="clear" w:fill="FFFFFF"/>
        </w:rPr>
        <w:t>//循环创建n个worker子进程</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for</w:t>
      </w:r>
      <w:r>
        <w:rPr>
          <w:rFonts w:hint="eastAsia" w:ascii="微软雅黑" w:hAnsi="微软雅黑" w:eastAsia="微软雅黑" w:cs="微软雅黑"/>
          <w:i w:val="0"/>
          <w:caps w:val="0"/>
          <w:color w:val="000000"/>
          <w:spacing w:val="0"/>
          <w:sz w:val="24"/>
          <w:szCs w:val="24"/>
          <w:shd w:val="clear" w:fill="F8F8F8"/>
        </w:rPr>
        <w:t> (i = 0; i &lt; n; i++)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6"/>
          <w:rFonts w:hint="eastAsia" w:ascii="微软雅黑" w:hAnsi="微软雅黑" w:eastAsia="微软雅黑" w:cs="微软雅黑"/>
          <w:i w:val="0"/>
          <w:caps w:val="0"/>
          <w:color w:val="008200"/>
          <w:spacing w:val="0"/>
          <w:sz w:val="24"/>
          <w:szCs w:val="24"/>
          <w:shd w:val="clear" w:fill="FFFFFF"/>
        </w:rPr>
        <w:t>//完成fok新进程的具体工作</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ngx_spawn_process(cycle, ngx_worker_process_cycle,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 (</w:t>
      </w:r>
      <w:r>
        <w:rPr>
          <w:rFonts w:hint="eastAsia" w:ascii="微软雅黑" w:hAnsi="微软雅黑" w:eastAsia="微软雅黑" w:cs="微软雅黑"/>
          <w:b/>
          <w:i w:val="0"/>
          <w:caps w:val="0"/>
          <w:color w:val="2E8B57"/>
          <w:spacing w:val="0"/>
          <w:sz w:val="24"/>
          <w:szCs w:val="24"/>
          <w:shd w:val="clear" w:fill="FFFFFF"/>
        </w:rPr>
        <w:t>intptr_t</w:t>
      </w:r>
      <w:r>
        <w:rPr>
          <w:rFonts w:hint="eastAsia" w:ascii="微软雅黑" w:hAnsi="微软雅黑" w:eastAsia="微软雅黑" w:cs="微软雅黑"/>
          <w:i w:val="0"/>
          <w:caps w:val="0"/>
          <w:color w:val="000000"/>
          <w:spacing w:val="0"/>
          <w:sz w:val="24"/>
          <w:szCs w:val="24"/>
          <w:shd w:val="clear" w:fill="FFFFFF"/>
        </w:rPr>
        <w:t>) i, </w:t>
      </w:r>
      <w:r>
        <w:rPr>
          <w:rStyle w:val="37"/>
          <w:rFonts w:hint="eastAsia" w:ascii="微软雅黑" w:hAnsi="微软雅黑" w:eastAsia="微软雅黑" w:cs="微软雅黑"/>
          <w:i w:val="0"/>
          <w:caps w:val="0"/>
          <w:color w:val="0000FF"/>
          <w:spacing w:val="0"/>
          <w:sz w:val="24"/>
          <w:szCs w:val="24"/>
          <w:shd w:val="clear" w:fill="FFFFFF"/>
        </w:rPr>
        <w:t>"worker process"</w:t>
      </w:r>
      <w:r>
        <w:rPr>
          <w:rFonts w:hint="eastAsia" w:ascii="微软雅黑" w:hAnsi="微软雅黑" w:eastAsia="微软雅黑" w:cs="微软雅黑"/>
          <w:i w:val="0"/>
          <w:caps w:val="0"/>
          <w:color w:val="000000"/>
          <w:spacing w:val="0"/>
          <w:sz w:val="24"/>
          <w:szCs w:val="24"/>
          <w:shd w:val="clear" w:fill="FFFFFF"/>
        </w:rPr>
        <w:t>, type);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6"/>
          <w:rFonts w:hint="eastAsia" w:ascii="微软雅黑" w:hAnsi="微软雅黑" w:eastAsia="微软雅黑" w:cs="微软雅黑"/>
          <w:i w:val="0"/>
          <w:caps w:val="0"/>
          <w:color w:val="008200"/>
          <w:spacing w:val="0"/>
          <w:sz w:val="24"/>
          <w:szCs w:val="24"/>
          <w:shd w:val="clear" w:fill="FFFFFF"/>
        </w:rPr>
        <w:t>//全局数组ngx_processes就是用来存储每个子进程的相关信息，如：pid，channel，进程做具体事情的接口指针等等，这些信息就是用结构体ngx_process_t来描述的。</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ch.pid = ngx_processes[ngx_process_slot].pid;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ch.slot = ngx_process_slot;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ch.fd = ngx_processes[ngx_process_slot].channel[0];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6"/>
          <w:rFonts w:hint="eastAsia" w:ascii="微软雅黑" w:hAnsi="微软雅黑" w:eastAsia="微软雅黑" w:cs="微软雅黑"/>
          <w:i w:val="0"/>
          <w:caps w:val="0"/>
          <w:color w:val="008200"/>
          <w:spacing w:val="0"/>
          <w:sz w:val="24"/>
          <w:szCs w:val="24"/>
          <w:shd w:val="clear" w:fill="F8F8F8"/>
        </w:rPr>
        <w:t>/*在ngx_spawn_process创建好一个worker进程返回后，master进程就将worker进程的pid、worker进程在ngx_processes数组中的位置及channel[0]传递给前面已经创建好的worker进程，然后继续循环开始创建下一个worker进程。刚提到一个channel[0]，这里简单说明一下：channel就是一个能够存储2个整型元素的数组而已，这个channel数组就是用于socketpair函数创建一个进程间通道之用的。master和worker进程以及worker进程之间都可以通过这样的一个通道进行通信，这个通道就是在ngx_spawn_process函数中fork之前调用socketpair创建的。*/</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ngx_pass_open_channel(cycle, &amp;ch);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i w:val="0"/>
          <w:caps w:val="0"/>
          <w:color w:val="333333"/>
          <w:spacing w:val="0"/>
          <w:kern w:val="0"/>
          <w:sz w:val="24"/>
          <w:szCs w:val="24"/>
          <w:shd w:val="clear" w:fill="FFFFFF"/>
          <w:lang w:val="en-US" w:eastAsia="zh-CN" w:bidi="ar"/>
        </w:rPr>
      </w:pPr>
      <w:r>
        <w:rPr>
          <w:rFonts w:hint="eastAsia" w:ascii="微软雅黑" w:hAnsi="微软雅黑" w:eastAsia="微软雅黑" w:cs="微软雅黑"/>
          <w:i w:val="0"/>
          <w:caps w:val="0"/>
          <w:color w:val="000000"/>
          <w:spacing w:val="0"/>
          <w:sz w:val="24"/>
          <w:szCs w:val="24"/>
          <w:shd w:val="clear" w:fill="FFFFFF"/>
        </w:rPr>
        <w:t>}  </w:t>
      </w:r>
    </w:p>
    <w:p>
      <w:pPr>
        <w:pStyle w:val="8"/>
        <w:rPr>
          <w:rFonts w:hint="eastAsia" w:ascii="微软雅黑" w:hAnsi="微软雅黑" w:eastAsia="微软雅黑" w:cs="微软雅黑"/>
          <w:i w:val="0"/>
          <w:caps w:val="0"/>
          <w:color w:val="333333"/>
          <w:spacing w:val="0"/>
          <w:kern w:val="0"/>
          <w:sz w:val="24"/>
          <w:szCs w:val="24"/>
          <w:shd w:val="clear" w:fill="FFFFFF"/>
          <w:lang w:val="en-US" w:eastAsia="zh-CN" w:bidi="ar"/>
        </w:rPr>
      </w:pPr>
      <w:r>
        <w:rPr>
          <w:rFonts w:hint="eastAsia"/>
          <w:lang w:val="en-US" w:eastAsia="zh-CN"/>
        </w:rPr>
        <w:t>ngx_spawn_process函数</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shd w:val="clear" w:fill="FFFFFF"/>
        </w:rPr>
        <w:t>//参数解释：</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shd w:val="clear" w:fill="F8F8F8"/>
        </w:rPr>
        <w:t>//cycle：nginx框架所围绕的核心结构体</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shd w:val="clear" w:fill="FFFFFF"/>
        </w:rPr>
        <w:t>//proc：子进程中将要执行的工作循环</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shd w:val="clear" w:fill="F8F8F8"/>
        </w:rPr>
        <w:t>//data：参数</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shd w:val="clear" w:fill="FFFFFF"/>
        </w:rPr>
        <w:t>//name：子进程名字</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ngx_pid_t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ngx_spawn_process(ngx_cycle_t *cycle, ngx_spawn_proc_pt proc, </w:t>
      </w:r>
      <w:r>
        <w:rPr>
          <w:rStyle w:val="34"/>
          <w:rFonts w:hint="eastAsia" w:ascii="微软雅黑" w:hAnsi="微软雅黑" w:eastAsia="微软雅黑" w:cs="微软雅黑"/>
          <w:b/>
          <w:i w:val="0"/>
          <w:caps w:val="0"/>
          <w:color w:val="006699"/>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*data,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Fonts w:hint="eastAsia" w:ascii="微软雅黑" w:hAnsi="微软雅黑" w:eastAsia="微软雅黑" w:cs="微软雅黑"/>
          <w:b/>
          <w:i w:val="0"/>
          <w:caps w:val="0"/>
          <w:color w:val="2E8B57"/>
          <w:spacing w:val="0"/>
          <w:sz w:val="24"/>
          <w:szCs w:val="24"/>
          <w:shd w:val="clear" w:fill="F8F8F8"/>
        </w:rPr>
        <w:t>char</w:t>
      </w:r>
      <w:r>
        <w:rPr>
          <w:rFonts w:hint="eastAsia" w:ascii="微软雅黑" w:hAnsi="微软雅黑" w:eastAsia="微软雅黑" w:cs="微软雅黑"/>
          <w:i w:val="0"/>
          <w:caps w:val="0"/>
          <w:color w:val="000000"/>
          <w:spacing w:val="0"/>
          <w:sz w:val="24"/>
          <w:szCs w:val="24"/>
          <w:shd w:val="clear" w:fill="F8F8F8"/>
        </w:rPr>
        <w:t> *name, ngx_int_t respawn)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u_long     on;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ngx_pid_t  pid;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ngx_int_t  s;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if</w:t>
      </w:r>
      <w:r>
        <w:rPr>
          <w:rFonts w:hint="eastAsia" w:ascii="微软雅黑" w:hAnsi="微软雅黑" w:eastAsia="微软雅黑" w:cs="微软雅黑"/>
          <w:i w:val="0"/>
          <w:caps w:val="0"/>
          <w:color w:val="000000"/>
          <w:spacing w:val="0"/>
          <w:sz w:val="24"/>
          <w:szCs w:val="24"/>
          <w:shd w:val="clear" w:fill="F8F8F8"/>
        </w:rPr>
        <w:t> (respawn &gt;= 0)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s = respawn;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r>
        <w:rPr>
          <w:rStyle w:val="34"/>
          <w:rFonts w:hint="eastAsia" w:ascii="微软雅黑" w:hAnsi="微软雅黑" w:eastAsia="微软雅黑" w:cs="微软雅黑"/>
          <w:b/>
          <w:i w:val="0"/>
          <w:caps w:val="0"/>
          <w:color w:val="006699"/>
          <w:spacing w:val="0"/>
          <w:sz w:val="24"/>
          <w:szCs w:val="24"/>
          <w:shd w:val="clear" w:fill="FFFFFF"/>
        </w:rPr>
        <w:t>else</w:t>
      </w: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for</w:t>
      </w:r>
      <w:r>
        <w:rPr>
          <w:rFonts w:hint="eastAsia" w:ascii="微软雅黑" w:hAnsi="微软雅黑" w:eastAsia="微软雅黑" w:cs="微软雅黑"/>
          <w:i w:val="0"/>
          <w:caps w:val="0"/>
          <w:color w:val="000000"/>
          <w:spacing w:val="0"/>
          <w:sz w:val="24"/>
          <w:szCs w:val="24"/>
          <w:shd w:val="clear" w:fill="F8F8F8"/>
        </w:rPr>
        <w:t> (s = 0; s &lt; ngx_last_process; s++)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(ngx_processes[s].pid == -1)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break</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if</w:t>
      </w:r>
      <w:r>
        <w:rPr>
          <w:rFonts w:hint="eastAsia" w:ascii="微软雅黑" w:hAnsi="微软雅黑" w:eastAsia="微软雅黑" w:cs="微软雅黑"/>
          <w:i w:val="0"/>
          <w:caps w:val="0"/>
          <w:color w:val="000000"/>
          <w:spacing w:val="0"/>
          <w:sz w:val="24"/>
          <w:szCs w:val="24"/>
          <w:shd w:val="clear" w:fill="F8F8F8"/>
        </w:rPr>
        <w:t> (s == NGX_MAX_PROCESSES)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ngx_log_error(NGX_LOG_ALERT, cycle-&gt;log, 0,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7"/>
          <w:rFonts w:hint="eastAsia" w:ascii="微软雅黑" w:hAnsi="微软雅黑" w:eastAsia="微软雅黑" w:cs="微软雅黑"/>
          <w:i w:val="0"/>
          <w:caps w:val="0"/>
          <w:color w:val="0000FF"/>
          <w:spacing w:val="0"/>
          <w:sz w:val="24"/>
          <w:szCs w:val="24"/>
          <w:shd w:val="clear" w:fill="F8F8F8"/>
        </w:rPr>
        <w:t>"no more than %d processes can be spawned"</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NGX_MAX_PROCESSES);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return</w:t>
      </w:r>
      <w:r>
        <w:rPr>
          <w:rFonts w:hint="eastAsia" w:ascii="微软雅黑" w:hAnsi="微软雅黑" w:eastAsia="微软雅黑" w:cs="微软雅黑"/>
          <w:i w:val="0"/>
          <w:caps w:val="0"/>
          <w:color w:val="000000"/>
          <w:spacing w:val="0"/>
          <w:sz w:val="24"/>
          <w:szCs w:val="24"/>
          <w:shd w:val="clear" w:fill="F8F8F8"/>
        </w:rPr>
        <w:t> NGX_INVALID_PID;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(respawn != NGX_PROCESS_DETACHED)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6"/>
          <w:rFonts w:hint="eastAsia" w:ascii="微软雅黑" w:hAnsi="微软雅黑" w:eastAsia="微软雅黑" w:cs="微软雅黑"/>
          <w:i w:val="0"/>
          <w:caps w:val="0"/>
          <w:color w:val="008200"/>
          <w:spacing w:val="0"/>
          <w:sz w:val="24"/>
          <w:szCs w:val="24"/>
          <w:shd w:val="clear" w:fill="FFFFFF"/>
        </w:rPr>
        <w:t>/* Solaris 9 still has no AF_LOCAL */</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6"/>
          <w:rFonts w:hint="eastAsia" w:ascii="微软雅黑" w:hAnsi="微软雅黑" w:eastAsia="微软雅黑" w:cs="微软雅黑"/>
          <w:i w:val="0"/>
          <w:caps w:val="0"/>
          <w:color w:val="008200"/>
          <w:spacing w:val="0"/>
          <w:sz w:val="24"/>
          <w:szCs w:val="24"/>
          <w:shd w:val="clear" w:fill="F8F8F8"/>
        </w:rPr>
        <w:t>//创建父子进程间通信的套接字对（基于TCP）</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(socketpair(AF_UNIX, SOCK_STREAM, 0, ngx_processes[s].channel) == -1)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ngx_log_error(NGX_LOG_ALERT, cycle-&gt;log, ngx_errno,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7"/>
          <w:rFonts w:hint="eastAsia" w:ascii="微软雅黑" w:hAnsi="微软雅黑" w:eastAsia="微软雅黑" w:cs="微软雅黑"/>
          <w:i w:val="0"/>
          <w:caps w:val="0"/>
          <w:color w:val="0000FF"/>
          <w:spacing w:val="0"/>
          <w:sz w:val="24"/>
          <w:szCs w:val="24"/>
          <w:shd w:val="clear" w:fill="F8F8F8"/>
        </w:rPr>
        <w:t>"socketpair() failed while spawning \"%s\""</w:t>
      </w:r>
      <w:r>
        <w:rPr>
          <w:rFonts w:hint="eastAsia" w:ascii="微软雅黑" w:hAnsi="微软雅黑" w:eastAsia="微软雅黑" w:cs="微软雅黑"/>
          <w:i w:val="0"/>
          <w:caps w:val="0"/>
          <w:color w:val="000000"/>
          <w:spacing w:val="0"/>
          <w:sz w:val="24"/>
          <w:szCs w:val="24"/>
          <w:shd w:val="clear" w:fill="F8F8F8"/>
        </w:rPr>
        <w:t>, name);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return</w:t>
      </w:r>
      <w:r>
        <w:rPr>
          <w:rFonts w:hint="eastAsia" w:ascii="微软雅黑" w:hAnsi="微软雅黑" w:eastAsia="微软雅黑" w:cs="微软雅黑"/>
          <w:i w:val="0"/>
          <w:caps w:val="0"/>
          <w:color w:val="000000"/>
          <w:spacing w:val="0"/>
          <w:sz w:val="24"/>
          <w:szCs w:val="24"/>
          <w:shd w:val="clear" w:fill="FFFFFF"/>
        </w:rPr>
        <w:t> NGX_INVALID_PID;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ngx_log_debug2(NGX_LOG_DEBUG_CORE, cycle-&gt;log, 0,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7"/>
          <w:rFonts w:hint="eastAsia" w:ascii="微软雅黑" w:hAnsi="微软雅黑" w:eastAsia="微软雅黑" w:cs="微软雅黑"/>
          <w:i w:val="0"/>
          <w:caps w:val="0"/>
          <w:color w:val="0000FF"/>
          <w:spacing w:val="0"/>
          <w:sz w:val="24"/>
          <w:szCs w:val="24"/>
          <w:shd w:val="clear" w:fill="FFFFFF"/>
        </w:rPr>
        <w:t>"channel %d:%d"</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ngx_processes[s].channel[0],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ngx_processes[s].channel[1]);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6"/>
          <w:rFonts w:hint="eastAsia" w:ascii="微软雅黑" w:hAnsi="微软雅黑" w:eastAsia="微软雅黑" w:cs="微软雅黑"/>
          <w:i w:val="0"/>
          <w:caps w:val="0"/>
          <w:color w:val="008200"/>
          <w:spacing w:val="0"/>
          <w:sz w:val="24"/>
          <w:szCs w:val="24"/>
          <w:shd w:val="clear" w:fill="FFFFFF"/>
        </w:rPr>
        <w:t>//设置为非阻塞模式</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if</w:t>
      </w:r>
      <w:r>
        <w:rPr>
          <w:rFonts w:hint="eastAsia" w:ascii="微软雅黑" w:hAnsi="微软雅黑" w:eastAsia="微软雅黑" w:cs="微软雅黑"/>
          <w:i w:val="0"/>
          <w:caps w:val="0"/>
          <w:color w:val="000000"/>
          <w:spacing w:val="0"/>
          <w:sz w:val="24"/>
          <w:szCs w:val="24"/>
          <w:shd w:val="clear" w:fill="F8F8F8"/>
        </w:rPr>
        <w:t> (ngx_nonblocking(ngx_processes[s].channel[0]) == -1)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ngx_log_error(NGX_LOG_ALERT, cycle-&gt;log, ngx_errno,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ngx_nonblocking_n </w:t>
      </w:r>
      <w:r>
        <w:rPr>
          <w:rStyle w:val="37"/>
          <w:rFonts w:hint="eastAsia" w:ascii="微软雅黑" w:hAnsi="微软雅黑" w:eastAsia="微软雅黑" w:cs="微软雅黑"/>
          <w:i w:val="0"/>
          <w:caps w:val="0"/>
          <w:color w:val="0000FF"/>
          <w:spacing w:val="0"/>
          <w:sz w:val="24"/>
          <w:szCs w:val="24"/>
          <w:shd w:val="clear" w:fill="F8F8F8"/>
        </w:rPr>
        <w:t>" failed while spawning \"%s\""</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name);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ngx_close_channel(ngx_processes[s].channel, cycle-&gt;log);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return</w:t>
      </w:r>
      <w:r>
        <w:rPr>
          <w:rFonts w:hint="eastAsia" w:ascii="微软雅黑" w:hAnsi="微软雅黑" w:eastAsia="微软雅黑" w:cs="微软雅黑"/>
          <w:i w:val="0"/>
          <w:caps w:val="0"/>
          <w:color w:val="000000"/>
          <w:spacing w:val="0"/>
          <w:sz w:val="24"/>
          <w:szCs w:val="24"/>
          <w:shd w:val="clear" w:fill="FFFFFF"/>
        </w:rPr>
        <w:t> NGX_INVALID_PID;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if</w:t>
      </w:r>
      <w:r>
        <w:rPr>
          <w:rFonts w:hint="eastAsia" w:ascii="微软雅黑" w:hAnsi="微软雅黑" w:eastAsia="微软雅黑" w:cs="微软雅黑"/>
          <w:i w:val="0"/>
          <w:caps w:val="0"/>
          <w:color w:val="000000"/>
          <w:spacing w:val="0"/>
          <w:sz w:val="24"/>
          <w:szCs w:val="24"/>
          <w:shd w:val="clear" w:fill="F8F8F8"/>
        </w:rPr>
        <w:t> (ngx_nonblocking(ngx_processes[s].channel[1]) == -1)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ngx_log_error(NGX_LOG_ALERT, cycle-&gt;log, ngx_errno,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ngx_nonblocking_n </w:t>
      </w:r>
      <w:r>
        <w:rPr>
          <w:rStyle w:val="37"/>
          <w:rFonts w:hint="eastAsia" w:ascii="微软雅黑" w:hAnsi="微软雅黑" w:eastAsia="微软雅黑" w:cs="微软雅黑"/>
          <w:i w:val="0"/>
          <w:caps w:val="0"/>
          <w:color w:val="0000FF"/>
          <w:spacing w:val="0"/>
          <w:sz w:val="24"/>
          <w:szCs w:val="24"/>
          <w:shd w:val="clear" w:fill="F8F8F8"/>
        </w:rPr>
        <w:t>" failed while spawning \"%s\""</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name);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ngx_close_channel(ngx_processes[s].channel, cycle-&gt;log);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return</w:t>
      </w:r>
      <w:r>
        <w:rPr>
          <w:rFonts w:hint="eastAsia" w:ascii="微软雅黑" w:hAnsi="微软雅黑" w:eastAsia="微软雅黑" w:cs="微软雅黑"/>
          <w:i w:val="0"/>
          <w:caps w:val="0"/>
          <w:color w:val="000000"/>
          <w:spacing w:val="0"/>
          <w:sz w:val="24"/>
          <w:szCs w:val="24"/>
          <w:shd w:val="clear" w:fill="FFFFFF"/>
        </w:rPr>
        <w:t> NGX_INVALID_PID;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on = 1;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(ioctl(ngx_processes[s].channel[0], FIOASYNC, &amp;on) == -1)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ngx_log_error(NGX_LOG_ALERT, cycle-&gt;log, ngx_errno,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7"/>
          <w:rFonts w:hint="eastAsia" w:ascii="微软雅黑" w:hAnsi="微软雅黑" w:eastAsia="微软雅黑" w:cs="微软雅黑"/>
          <w:i w:val="0"/>
          <w:caps w:val="0"/>
          <w:color w:val="0000FF"/>
          <w:spacing w:val="0"/>
          <w:sz w:val="24"/>
          <w:szCs w:val="24"/>
          <w:shd w:val="clear" w:fill="FFFFFF"/>
        </w:rPr>
        <w:t>"ioctl(FIOASYNC) failed while spawning \"%s\""</w:t>
      </w:r>
      <w:r>
        <w:rPr>
          <w:rFonts w:hint="eastAsia" w:ascii="微软雅黑" w:hAnsi="微软雅黑" w:eastAsia="微软雅黑" w:cs="微软雅黑"/>
          <w:i w:val="0"/>
          <w:caps w:val="0"/>
          <w:color w:val="000000"/>
          <w:spacing w:val="0"/>
          <w:sz w:val="24"/>
          <w:szCs w:val="24"/>
          <w:shd w:val="clear" w:fill="FFFFFF"/>
        </w:rPr>
        <w:t>, name);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ngx_close_channel(ngx_processes[s].channel, cycle-&gt;log);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return</w:t>
      </w:r>
      <w:r>
        <w:rPr>
          <w:rFonts w:hint="eastAsia" w:ascii="微软雅黑" w:hAnsi="微软雅黑" w:eastAsia="微软雅黑" w:cs="微软雅黑"/>
          <w:i w:val="0"/>
          <w:caps w:val="0"/>
          <w:color w:val="000000"/>
          <w:spacing w:val="0"/>
          <w:sz w:val="24"/>
          <w:szCs w:val="24"/>
          <w:shd w:val="clear" w:fill="FFFFFF"/>
        </w:rPr>
        <w:t> NGX_INVALID_PID;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if</w:t>
      </w:r>
      <w:r>
        <w:rPr>
          <w:rFonts w:hint="eastAsia" w:ascii="微软雅黑" w:hAnsi="微软雅黑" w:eastAsia="微软雅黑" w:cs="微软雅黑"/>
          <w:i w:val="0"/>
          <w:caps w:val="0"/>
          <w:color w:val="000000"/>
          <w:spacing w:val="0"/>
          <w:sz w:val="24"/>
          <w:szCs w:val="24"/>
          <w:shd w:val="clear" w:fill="F8F8F8"/>
        </w:rPr>
        <w:t> (fcntl(ngx_processes[s].channel[0], F_SETOWN, ngx_pid) == -1)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ngx_log_error(NGX_LOG_ALERT, cycle-&gt;log, ngx_errno,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7"/>
          <w:rFonts w:hint="eastAsia" w:ascii="微软雅黑" w:hAnsi="微软雅黑" w:eastAsia="微软雅黑" w:cs="微软雅黑"/>
          <w:i w:val="0"/>
          <w:caps w:val="0"/>
          <w:color w:val="0000FF"/>
          <w:spacing w:val="0"/>
          <w:sz w:val="24"/>
          <w:szCs w:val="24"/>
          <w:shd w:val="clear" w:fill="F8F8F8"/>
        </w:rPr>
        <w:t>"fcntl(F_SETOWN) failed while spawning \"%s\""</w:t>
      </w:r>
      <w:r>
        <w:rPr>
          <w:rFonts w:hint="eastAsia" w:ascii="微软雅黑" w:hAnsi="微软雅黑" w:eastAsia="微软雅黑" w:cs="微软雅黑"/>
          <w:i w:val="0"/>
          <w:caps w:val="0"/>
          <w:color w:val="000000"/>
          <w:spacing w:val="0"/>
          <w:sz w:val="24"/>
          <w:szCs w:val="24"/>
          <w:shd w:val="clear" w:fill="F8F8F8"/>
        </w:rPr>
        <w:t>, name);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ngx_close_channel(ngx_processes[s].channel, cycle-&gt;log);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return</w:t>
      </w:r>
      <w:r>
        <w:rPr>
          <w:rFonts w:hint="eastAsia" w:ascii="微软雅黑" w:hAnsi="微软雅黑" w:eastAsia="微软雅黑" w:cs="微软雅黑"/>
          <w:i w:val="0"/>
          <w:caps w:val="0"/>
          <w:color w:val="000000"/>
          <w:spacing w:val="0"/>
          <w:sz w:val="24"/>
          <w:szCs w:val="24"/>
          <w:shd w:val="clear" w:fill="F8F8F8"/>
        </w:rPr>
        <w:t> NGX_INVALID_PID;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(fcntl(ngx_processes[s].channel[0], F_SETFD, FD_CLOEXEC) == -1)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ngx_log_error(NGX_LOG_ALERT, cycle-&gt;log, ngx_errno,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7"/>
          <w:rFonts w:hint="eastAsia" w:ascii="微软雅黑" w:hAnsi="微软雅黑" w:eastAsia="微软雅黑" w:cs="微软雅黑"/>
          <w:i w:val="0"/>
          <w:caps w:val="0"/>
          <w:color w:val="0000FF"/>
          <w:spacing w:val="0"/>
          <w:sz w:val="24"/>
          <w:szCs w:val="24"/>
          <w:shd w:val="clear" w:fill="FFFFFF"/>
        </w:rPr>
        <w:t>"fcntl(FD_CLOEXEC) failed while spawning \"%s\""</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name);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ngx_close_channel(ngx_processes[s].channel, cycle-&gt;log);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return</w:t>
      </w:r>
      <w:r>
        <w:rPr>
          <w:rFonts w:hint="eastAsia" w:ascii="微软雅黑" w:hAnsi="微软雅黑" w:eastAsia="微软雅黑" w:cs="微软雅黑"/>
          <w:i w:val="0"/>
          <w:caps w:val="0"/>
          <w:color w:val="000000"/>
          <w:spacing w:val="0"/>
          <w:sz w:val="24"/>
          <w:szCs w:val="24"/>
          <w:shd w:val="clear" w:fill="F8F8F8"/>
        </w:rPr>
        <w:t> NGX_INVALID_PID;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(fcntl(ngx_processes[s].channel[1], F_SETFD, FD_CLOEXEC) == -1)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ngx_log_error(NGX_LOG_ALERT, cycle-&gt;log, ngx_errno,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7"/>
          <w:rFonts w:hint="eastAsia" w:ascii="微软雅黑" w:hAnsi="微软雅黑" w:eastAsia="微软雅黑" w:cs="微软雅黑"/>
          <w:i w:val="0"/>
          <w:caps w:val="0"/>
          <w:color w:val="0000FF"/>
          <w:spacing w:val="0"/>
          <w:sz w:val="24"/>
          <w:szCs w:val="24"/>
          <w:shd w:val="clear" w:fill="FFFFFF"/>
        </w:rPr>
        <w:t>"fcntl(FD_CLOEXEC) failed while spawning \"%s\""</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name);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ngx_close_channel(ngx_processes[s].channel, cycle-&gt;log);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return</w:t>
      </w:r>
      <w:r>
        <w:rPr>
          <w:rFonts w:hint="eastAsia" w:ascii="微软雅黑" w:hAnsi="微软雅黑" w:eastAsia="微软雅黑" w:cs="微软雅黑"/>
          <w:i w:val="0"/>
          <w:caps w:val="0"/>
          <w:color w:val="000000"/>
          <w:spacing w:val="0"/>
          <w:sz w:val="24"/>
          <w:szCs w:val="24"/>
          <w:shd w:val="clear" w:fill="F8F8F8"/>
        </w:rPr>
        <w:t> NGX_INVALID_PID;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ngx_channel = ngx_processes[s].channel[1];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r>
        <w:rPr>
          <w:rStyle w:val="34"/>
          <w:rFonts w:hint="eastAsia" w:ascii="微软雅黑" w:hAnsi="微软雅黑" w:eastAsia="微软雅黑" w:cs="微软雅黑"/>
          <w:b/>
          <w:i w:val="0"/>
          <w:caps w:val="0"/>
          <w:color w:val="006699"/>
          <w:spacing w:val="0"/>
          <w:sz w:val="24"/>
          <w:szCs w:val="24"/>
          <w:shd w:val="clear" w:fill="FFFFFF"/>
        </w:rPr>
        <w:t>else</w:t>
      </w: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ngx_processes[s].channel[0] = -1;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ngx_processes[s].channel[1] = -1;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ngx_process_slot = s;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6"/>
          <w:rFonts w:hint="eastAsia" w:ascii="微软雅黑" w:hAnsi="微软雅黑" w:eastAsia="微软雅黑" w:cs="微软雅黑"/>
          <w:i w:val="0"/>
          <w:caps w:val="0"/>
          <w:color w:val="008200"/>
          <w:spacing w:val="0"/>
          <w:sz w:val="24"/>
          <w:szCs w:val="24"/>
          <w:shd w:val="clear" w:fill="F8F8F8"/>
        </w:rPr>
        <w:t>//创建子进程</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pid = fork();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switch</w:t>
      </w:r>
      <w:r>
        <w:rPr>
          <w:rFonts w:hint="eastAsia" w:ascii="微软雅黑" w:hAnsi="微软雅黑" w:eastAsia="微软雅黑" w:cs="微软雅黑"/>
          <w:i w:val="0"/>
          <w:caps w:val="0"/>
          <w:color w:val="000000"/>
          <w:spacing w:val="0"/>
          <w:sz w:val="24"/>
          <w:szCs w:val="24"/>
          <w:shd w:val="clear" w:fill="FFFFFF"/>
        </w:rPr>
        <w:t> (pid)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case</w:t>
      </w:r>
      <w:r>
        <w:rPr>
          <w:rFonts w:hint="eastAsia" w:ascii="微软雅黑" w:hAnsi="微软雅黑" w:eastAsia="微软雅黑" w:cs="微软雅黑"/>
          <w:i w:val="0"/>
          <w:caps w:val="0"/>
          <w:color w:val="000000"/>
          <w:spacing w:val="0"/>
          <w:sz w:val="24"/>
          <w:szCs w:val="24"/>
          <w:shd w:val="clear" w:fill="FFFFFF"/>
        </w:rPr>
        <w:t> -1: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ngx_log_error(NGX_LOG_ALERT, cycle-&gt;log, ngx_errno,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7"/>
          <w:rFonts w:hint="eastAsia" w:ascii="微软雅黑" w:hAnsi="微软雅黑" w:eastAsia="微软雅黑" w:cs="微软雅黑"/>
          <w:i w:val="0"/>
          <w:caps w:val="0"/>
          <w:color w:val="0000FF"/>
          <w:spacing w:val="0"/>
          <w:sz w:val="24"/>
          <w:szCs w:val="24"/>
          <w:shd w:val="clear" w:fill="FFFFFF"/>
        </w:rPr>
        <w:t>"fork() failed while spawning \"%s\""</w:t>
      </w:r>
      <w:r>
        <w:rPr>
          <w:rFonts w:hint="eastAsia" w:ascii="微软雅黑" w:hAnsi="微软雅黑" w:eastAsia="微软雅黑" w:cs="微软雅黑"/>
          <w:i w:val="0"/>
          <w:caps w:val="0"/>
          <w:color w:val="000000"/>
          <w:spacing w:val="0"/>
          <w:sz w:val="24"/>
          <w:szCs w:val="24"/>
          <w:shd w:val="clear" w:fill="FFFFFF"/>
        </w:rPr>
        <w:t>, name);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ngx_close_channel(ngx_processes[s].channel, cycle-&gt;log);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return</w:t>
      </w:r>
      <w:r>
        <w:rPr>
          <w:rFonts w:hint="eastAsia" w:ascii="微软雅黑" w:hAnsi="微软雅黑" w:eastAsia="微软雅黑" w:cs="微软雅黑"/>
          <w:i w:val="0"/>
          <w:caps w:val="0"/>
          <w:color w:val="000000"/>
          <w:spacing w:val="0"/>
          <w:sz w:val="24"/>
          <w:szCs w:val="24"/>
          <w:shd w:val="clear" w:fill="FFFFFF"/>
        </w:rPr>
        <w:t> NGX_INVALID_PID;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case</w:t>
      </w:r>
      <w:r>
        <w:rPr>
          <w:rFonts w:hint="eastAsia" w:ascii="微软雅黑" w:hAnsi="微软雅黑" w:eastAsia="微软雅黑" w:cs="微软雅黑"/>
          <w:i w:val="0"/>
          <w:caps w:val="0"/>
          <w:color w:val="000000"/>
          <w:spacing w:val="0"/>
          <w:sz w:val="24"/>
          <w:szCs w:val="24"/>
          <w:shd w:val="clear" w:fill="FFFFFF"/>
        </w:rPr>
        <w:t> 0: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ngx_pid = ngx_getpid();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proc(cycle, data);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break</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default</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break</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ngx_log_error(NGX_LOG_NOTICE, cycle-&gt;log, 0, </w:t>
      </w:r>
      <w:r>
        <w:rPr>
          <w:rStyle w:val="37"/>
          <w:rFonts w:hint="eastAsia" w:ascii="微软雅黑" w:hAnsi="微软雅黑" w:eastAsia="微软雅黑" w:cs="微软雅黑"/>
          <w:i w:val="0"/>
          <w:caps w:val="0"/>
          <w:color w:val="0000FF"/>
          <w:spacing w:val="0"/>
          <w:sz w:val="24"/>
          <w:szCs w:val="24"/>
          <w:shd w:val="clear" w:fill="F8F8F8"/>
        </w:rPr>
        <w:t>"start %s %P"</w:t>
      </w:r>
      <w:r>
        <w:rPr>
          <w:rFonts w:hint="eastAsia" w:ascii="微软雅黑" w:hAnsi="微软雅黑" w:eastAsia="微软雅黑" w:cs="微软雅黑"/>
          <w:i w:val="0"/>
          <w:caps w:val="0"/>
          <w:color w:val="000000"/>
          <w:spacing w:val="0"/>
          <w:sz w:val="24"/>
          <w:szCs w:val="24"/>
          <w:shd w:val="clear" w:fill="F8F8F8"/>
        </w:rPr>
        <w:t>, name, pid);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ngx_processes[s].pid = pid;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ngx_processes[s].exited = 0;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(respawn &gt;= 0)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return</w:t>
      </w:r>
      <w:r>
        <w:rPr>
          <w:rFonts w:hint="eastAsia" w:ascii="微软雅黑" w:hAnsi="微软雅黑" w:eastAsia="微软雅黑" w:cs="微软雅黑"/>
          <w:i w:val="0"/>
          <w:caps w:val="0"/>
          <w:color w:val="000000"/>
          <w:spacing w:val="0"/>
          <w:sz w:val="24"/>
          <w:szCs w:val="24"/>
          <w:shd w:val="clear" w:fill="F8F8F8"/>
        </w:rPr>
        <w:t> pid;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ngx_processes[s].proc = proc;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ngx_processes[s].data = data;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ngx_processes[s].name = name;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ngx_processes[s].exiting = 0;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switch</w:t>
      </w:r>
      <w:r>
        <w:rPr>
          <w:rFonts w:hint="eastAsia" w:ascii="微软雅黑" w:hAnsi="微软雅黑" w:eastAsia="微软雅黑" w:cs="微软雅黑"/>
          <w:i w:val="0"/>
          <w:caps w:val="0"/>
          <w:color w:val="000000"/>
          <w:spacing w:val="0"/>
          <w:sz w:val="24"/>
          <w:szCs w:val="24"/>
          <w:shd w:val="clear" w:fill="F8F8F8"/>
        </w:rPr>
        <w:t> (respawn)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case</w:t>
      </w:r>
      <w:r>
        <w:rPr>
          <w:rFonts w:hint="eastAsia" w:ascii="微软雅黑" w:hAnsi="微软雅黑" w:eastAsia="微软雅黑" w:cs="微软雅黑"/>
          <w:i w:val="0"/>
          <w:caps w:val="0"/>
          <w:color w:val="000000"/>
          <w:spacing w:val="0"/>
          <w:sz w:val="24"/>
          <w:szCs w:val="24"/>
          <w:shd w:val="clear" w:fill="F8F8F8"/>
        </w:rPr>
        <w:t> NGX_PROCESS_NORESPAWN: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ngx_processes[s].respawn = 0;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ngx_processes[s].just_spawn = 0;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ngx_processes[s].detached = 0;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break</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case</w:t>
      </w:r>
      <w:r>
        <w:rPr>
          <w:rFonts w:hint="eastAsia" w:ascii="微软雅黑" w:hAnsi="微软雅黑" w:eastAsia="微软雅黑" w:cs="微软雅黑"/>
          <w:i w:val="0"/>
          <w:caps w:val="0"/>
          <w:color w:val="000000"/>
          <w:spacing w:val="0"/>
          <w:sz w:val="24"/>
          <w:szCs w:val="24"/>
          <w:shd w:val="clear" w:fill="F8F8F8"/>
        </w:rPr>
        <w:t> NGX_PROCESS_JUST_SPAWN: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ngx_processes[s].respawn = 0;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ngx_processes[s].just_spawn = 1;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ngx_processes[s].detached = 0;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break</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case</w:t>
      </w:r>
      <w:r>
        <w:rPr>
          <w:rFonts w:hint="eastAsia" w:ascii="微软雅黑" w:hAnsi="微软雅黑" w:eastAsia="微软雅黑" w:cs="微软雅黑"/>
          <w:i w:val="0"/>
          <w:caps w:val="0"/>
          <w:color w:val="000000"/>
          <w:spacing w:val="0"/>
          <w:sz w:val="24"/>
          <w:szCs w:val="24"/>
          <w:shd w:val="clear" w:fill="F8F8F8"/>
        </w:rPr>
        <w:t> NGX_PROCESS_RESPAWN: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ngx_processes[s].respawn = 1;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ngx_processes[s].just_spawn = 0;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ngx_processes[s].detached = 0;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break</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case</w:t>
      </w:r>
      <w:r>
        <w:rPr>
          <w:rFonts w:hint="eastAsia" w:ascii="微软雅黑" w:hAnsi="微软雅黑" w:eastAsia="微软雅黑" w:cs="微软雅黑"/>
          <w:i w:val="0"/>
          <w:caps w:val="0"/>
          <w:color w:val="000000"/>
          <w:spacing w:val="0"/>
          <w:sz w:val="24"/>
          <w:szCs w:val="24"/>
          <w:shd w:val="clear" w:fill="F8F8F8"/>
        </w:rPr>
        <w:t> NGX_PROCESS_JUST_RESPAWN: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ngx_processes[s].respawn = 1;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ngx_processes[s].just_spawn = 1;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ngx_processes[s].detached = 0;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break</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case</w:t>
      </w:r>
      <w:r>
        <w:rPr>
          <w:rFonts w:hint="eastAsia" w:ascii="微软雅黑" w:hAnsi="微软雅黑" w:eastAsia="微软雅黑" w:cs="微软雅黑"/>
          <w:i w:val="0"/>
          <w:caps w:val="0"/>
          <w:color w:val="000000"/>
          <w:spacing w:val="0"/>
          <w:sz w:val="24"/>
          <w:szCs w:val="24"/>
          <w:shd w:val="clear" w:fill="F8F8F8"/>
        </w:rPr>
        <w:t> NGX_PROCESS_DETACHED: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ngx_processes[s].respawn = 0;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ngx_processes[s].just_spawn = 0;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ngx_processes[s].detached = 1;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break</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(s == ngx_last_process)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ngx_last_process++;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return</w:t>
      </w:r>
      <w:r>
        <w:rPr>
          <w:rFonts w:hint="eastAsia" w:ascii="微软雅黑" w:hAnsi="微软雅黑" w:eastAsia="微软雅黑" w:cs="微软雅黑"/>
          <w:i w:val="0"/>
          <w:caps w:val="0"/>
          <w:color w:val="000000"/>
          <w:spacing w:val="0"/>
          <w:sz w:val="24"/>
          <w:szCs w:val="24"/>
          <w:shd w:val="clear" w:fill="FFFFFF"/>
        </w:rPr>
        <w:t> pid;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pStyle w:val="7"/>
        <w:rPr>
          <w:rFonts w:hint="eastAsia"/>
        </w:rPr>
      </w:pPr>
      <w:r>
        <w:rPr>
          <w:rFonts w:hint="eastAsia"/>
          <w:lang w:val="en-US" w:eastAsia="zh-CN"/>
        </w:rPr>
        <w:t>worker进程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worker进程的主要任务是完成具体的任务逻辑。其主要关注点是与客户端或后端真实服务器（此时nginx作为中间代理）之间的数据可读/可写等I/O交互事件，所以工作进程的阻塞点是在像select()、epoll_wait()等这样的I/O多路复用函数调用处，以等待发生数据可读/写事件。当然也可能被新收到的进程信号中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master进程如何通通知worker进程去做某些工作呢？采用的是信号。</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当收到信号时，信号处理函数ngx_signal_handler()就会执行。</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对于worker进程的工作方法ngx_worker_process_cycle来说，它主要关注4个全局标志位：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sig_atomic_t ngx_terminate;//强制关闭进程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sig_atomic_t ngx_quit;//优雅地关闭进程（有唯一一段代码会设置它，</w:t>
      </w:r>
      <w:r>
        <w:rPr>
          <w:rFonts w:hint="eastAsia" w:ascii="微软雅黑" w:hAnsi="微软雅黑" w:cs="微软雅黑"/>
          <w:i w:val="0"/>
          <w:caps w:val="0"/>
          <w:color w:val="333333"/>
          <w:spacing w:val="0"/>
          <w:kern w:val="0"/>
          <w:sz w:val="24"/>
          <w:szCs w:val="24"/>
          <w:shd w:val="clear" w:fill="FFFFFF"/>
          <w:lang w:val="en-US" w:eastAsia="zh-CN" w:bidi="ar"/>
        </w:rPr>
        <w:tab/>
      </w:r>
      <w:r>
        <w:rPr>
          <w:rFonts w:hint="eastAsia" w:ascii="微软雅黑" w:hAnsi="微软雅黑" w:eastAsia="微软雅黑" w:cs="微软雅黑"/>
          <w:i w:val="0"/>
          <w:caps w:val="0"/>
          <w:color w:val="333333"/>
          <w:spacing w:val="0"/>
          <w:kern w:val="0"/>
          <w:sz w:val="24"/>
          <w:szCs w:val="24"/>
          <w:shd w:val="clear" w:fill="FFFFFF"/>
          <w:lang w:val="en-US" w:eastAsia="zh-CN" w:bidi="ar"/>
        </w:rPr>
        <w:t>就是接受到QUIT信号。ngx_quit只有在首次设置为1,时，才会将ngx_exiting置为1）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ngx_uint_t ngx_exiting;//退出进程标志位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sig_atomic_t ngx_reopen;//重新打开所有文件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其中ngx_terminate、ngx_quit 、ngx_reopen都将由ngx_signal_handler根据接受到的信号来设置。ngx_exiting标志位仅由ngx_worker_cycle方法在退出时作为标志位使用。</w:t>
      </w:r>
    </w:p>
    <w:p>
      <w:pPr>
        <w:pStyle w:val="8"/>
        <w:rPr>
          <w:rFonts w:hint="eastAsia"/>
        </w:rPr>
      </w:pPr>
      <w:r>
        <w:rPr>
          <w:rFonts w:hint="eastAsia"/>
          <w:lang w:val="en-US" w:eastAsia="zh-CN"/>
        </w:rPr>
        <w:t>核心代码（ngx_process_cycle.c）</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shd w:val="clear" w:fill="FFFFFF"/>
        </w:rPr>
        <w:t>static</w:t>
      </w: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ngx_worker_process_cycle(ngx_cycle_t *cycle, </w:t>
      </w:r>
      <w:r>
        <w:rPr>
          <w:rStyle w:val="34"/>
          <w:rFonts w:hint="eastAsia" w:ascii="微软雅黑" w:hAnsi="微软雅黑" w:eastAsia="微软雅黑" w:cs="微软雅黑"/>
          <w:b/>
          <w:i w:val="0"/>
          <w:caps w:val="0"/>
          <w:color w:val="006699"/>
          <w:spacing w:val="0"/>
          <w:sz w:val="24"/>
          <w:szCs w:val="24"/>
          <w:shd w:val="clear" w:fill="F8F8F8"/>
        </w:rPr>
        <w:t>void</w:t>
      </w:r>
      <w:r>
        <w:rPr>
          <w:rFonts w:hint="eastAsia" w:ascii="微软雅黑" w:hAnsi="微软雅黑" w:eastAsia="微软雅黑" w:cs="微软雅黑"/>
          <w:i w:val="0"/>
          <w:caps w:val="0"/>
          <w:color w:val="000000"/>
          <w:spacing w:val="0"/>
          <w:sz w:val="24"/>
          <w:szCs w:val="24"/>
          <w:shd w:val="clear" w:fill="F8F8F8"/>
        </w:rPr>
        <w:t> *data)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ngx_int_t worker = (</w:t>
      </w:r>
      <w:r>
        <w:rPr>
          <w:rFonts w:hint="eastAsia" w:ascii="微软雅黑" w:hAnsi="微软雅黑" w:eastAsia="微软雅黑" w:cs="微软雅黑"/>
          <w:b/>
          <w:i w:val="0"/>
          <w:caps w:val="0"/>
          <w:color w:val="2E8B57"/>
          <w:spacing w:val="0"/>
          <w:sz w:val="24"/>
          <w:szCs w:val="24"/>
          <w:shd w:val="clear" w:fill="F8F8F8"/>
        </w:rPr>
        <w:t>intptr_t</w:t>
      </w:r>
      <w:r>
        <w:rPr>
          <w:rFonts w:hint="eastAsia" w:ascii="微软雅黑" w:hAnsi="微软雅黑" w:eastAsia="微软雅黑" w:cs="微软雅黑"/>
          <w:i w:val="0"/>
          <w:caps w:val="0"/>
          <w:color w:val="000000"/>
          <w:spacing w:val="0"/>
          <w:sz w:val="24"/>
          <w:szCs w:val="24"/>
          <w:shd w:val="clear" w:fill="F8F8F8"/>
        </w:rPr>
        <w:t>) data;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ngx_uint_t         i;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ngx_connection_t  *c;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ngx_process = NGX_PROCESS_WORKER;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6"/>
          <w:rFonts w:hint="eastAsia" w:ascii="微软雅黑" w:hAnsi="微软雅黑" w:eastAsia="微软雅黑" w:cs="微软雅黑"/>
          <w:i w:val="0"/>
          <w:caps w:val="0"/>
          <w:color w:val="008200"/>
          <w:spacing w:val="0"/>
          <w:sz w:val="24"/>
          <w:szCs w:val="24"/>
          <w:shd w:val="clear" w:fill="FFFFFF"/>
        </w:rPr>
        <w:t>//子进程初始化</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ngx_worker_process_init(cycle, worker);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ngx_setproctitle(</w:t>
      </w:r>
      <w:r>
        <w:rPr>
          <w:rStyle w:val="37"/>
          <w:rFonts w:hint="eastAsia" w:ascii="微软雅黑" w:hAnsi="微软雅黑" w:eastAsia="微软雅黑" w:cs="微软雅黑"/>
          <w:i w:val="0"/>
          <w:caps w:val="0"/>
          <w:color w:val="0000FF"/>
          <w:spacing w:val="0"/>
          <w:sz w:val="24"/>
          <w:szCs w:val="24"/>
          <w:shd w:val="clear" w:fill="F8F8F8"/>
        </w:rPr>
        <w:t>"worker process"</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shd w:val="clear" w:fill="F8F8F8"/>
        </w:rPr>
        <w:t>//这里有一段多线程条件下的代码。由于nginx并不支持多线程，因此删除掉了</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6"/>
          <w:rFonts w:hint="eastAsia" w:ascii="微软雅黑" w:hAnsi="微软雅黑" w:eastAsia="微软雅黑" w:cs="微软雅黑"/>
          <w:i w:val="0"/>
          <w:caps w:val="0"/>
          <w:color w:val="008200"/>
          <w:spacing w:val="0"/>
          <w:sz w:val="24"/>
          <w:szCs w:val="24"/>
          <w:shd w:val="clear" w:fill="F8F8F8"/>
        </w:rPr>
        <w:t>//循环</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for</w:t>
      </w:r>
      <w:r>
        <w:rPr>
          <w:rFonts w:hint="eastAsia" w:ascii="微软雅黑" w:hAnsi="微软雅黑" w:eastAsia="微软雅黑" w:cs="微软雅黑"/>
          <w:i w:val="0"/>
          <w:caps w:val="0"/>
          <w:color w:val="000000"/>
          <w:spacing w:val="0"/>
          <w:sz w:val="24"/>
          <w:szCs w:val="24"/>
          <w:shd w:val="clear" w:fill="FFFFFF"/>
        </w:rPr>
        <w:t> ( ;; )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6"/>
          <w:rFonts w:hint="eastAsia" w:ascii="微软雅黑" w:hAnsi="微软雅黑" w:eastAsia="微软雅黑" w:cs="微软雅黑"/>
          <w:i w:val="0"/>
          <w:caps w:val="0"/>
          <w:color w:val="008200"/>
          <w:spacing w:val="0"/>
          <w:sz w:val="24"/>
          <w:szCs w:val="24"/>
          <w:shd w:val="clear" w:fill="FFFFFF"/>
        </w:rPr>
        <w:t>//ngx_exiting标志位为1，进程退出</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if</w:t>
      </w:r>
      <w:r>
        <w:rPr>
          <w:rFonts w:hint="eastAsia" w:ascii="微软雅黑" w:hAnsi="微软雅黑" w:eastAsia="微软雅黑" w:cs="微软雅黑"/>
          <w:i w:val="0"/>
          <w:caps w:val="0"/>
          <w:color w:val="000000"/>
          <w:spacing w:val="0"/>
          <w:sz w:val="24"/>
          <w:szCs w:val="24"/>
          <w:shd w:val="clear" w:fill="F8F8F8"/>
        </w:rPr>
        <w:t> (ngx_exiting)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c = cycle-&gt;connections;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4"/>
          <w:rFonts w:hint="eastAsia" w:ascii="微软雅黑" w:hAnsi="微软雅黑" w:eastAsia="微软雅黑" w:cs="微软雅黑"/>
          <w:b/>
          <w:i w:val="0"/>
          <w:caps w:val="0"/>
          <w:color w:val="006699"/>
          <w:spacing w:val="0"/>
          <w:sz w:val="24"/>
          <w:szCs w:val="24"/>
          <w:shd w:val="clear" w:fill="F8F8F8"/>
        </w:rPr>
        <w:t>for</w:t>
      </w:r>
      <w:r>
        <w:rPr>
          <w:rFonts w:hint="eastAsia" w:ascii="微软雅黑" w:hAnsi="微软雅黑" w:eastAsia="微软雅黑" w:cs="微软雅黑"/>
          <w:i w:val="0"/>
          <w:caps w:val="0"/>
          <w:color w:val="000000"/>
          <w:spacing w:val="0"/>
          <w:sz w:val="24"/>
          <w:szCs w:val="24"/>
          <w:shd w:val="clear" w:fill="F8F8F8"/>
        </w:rPr>
        <w:t> (i = 0; i &lt; cycle-&gt;connection_n; i++)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(c[i].fd != -1 &amp;&amp; c[i].idle)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c[i].close = 1;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c[i].read-&gt;handler(c[i].read);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(ngx_event_timer_rbtree.root == ngx_event_timer_rbtree.sentinel)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ngx_log_error(NGX_LOG_NOTICE, cycle-&gt;log, 0, </w:t>
      </w:r>
      <w:r>
        <w:rPr>
          <w:rStyle w:val="37"/>
          <w:rFonts w:hint="eastAsia" w:ascii="微软雅黑" w:hAnsi="微软雅黑" w:eastAsia="微软雅黑" w:cs="微软雅黑"/>
          <w:i w:val="0"/>
          <w:caps w:val="0"/>
          <w:color w:val="0000FF"/>
          <w:spacing w:val="0"/>
          <w:sz w:val="24"/>
          <w:szCs w:val="24"/>
          <w:shd w:val="clear" w:fill="FFFFFF"/>
        </w:rPr>
        <w:t>"exiting"</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ngx_worker_process_exit(cycle);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ngx_log_debug0(NGX_LOG_DEBUG_EVENT, cycle-&gt;log, 0, </w:t>
      </w:r>
      <w:r>
        <w:rPr>
          <w:rStyle w:val="37"/>
          <w:rFonts w:hint="eastAsia" w:ascii="微软雅黑" w:hAnsi="微软雅黑" w:eastAsia="微软雅黑" w:cs="微软雅黑"/>
          <w:i w:val="0"/>
          <w:caps w:val="0"/>
          <w:color w:val="0000FF"/>
          <w:spacing w:val="0"/>
          <w:sz w:val="24"/>
          <w:szCs w:val="24"/>
          <w:shd w:val="clear" w:fill="F8F8F8"/>
        </w:rPr>
        <w:t>"worker cycle"</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ngx_process_events_and_timers(cycle);</w:t>
      </w:r>
      <w:r>
        <w:rPr>
          <w:rStyle w:val="36"/>
          <w:rFonts w:hint="eastAsia" w:ascii="微软雅黑" w:hAnsi="微软雅黑" w:eastAsia="微软雅黑" w:cs="微软雅黑"/>
          <w:i w:val="0"/>
          <w:caps w:val="0"/>
          <w:color w:val="008200"/>
          <w:spacing w:val="0"/>
          <w:sz w:val="24"/>
          <w:szCs w:val="24"/>
          <w:shd w:val="clear" w:fill="F8F8F8"/>
        </w:rPr>
        <w:t>//处理事件的方法</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6"/>
          <w:rFonts w:hint="eastAsia" w:ascii="微软雅黑" w:hAnsi="微软雅黑" w:eastAsia="微软雅黑" w:cs="微软雅黑"/>
          <w:i w:val="0"/>
          <w:caps w:val="0"/>
          <w:color w:val="008200"/>
          <w:spacing w:val="0"/>
          <w:sz w:val="24"/>
          <w:szCs w:val="24"/>
          <w:shd w:val="clear" w:fill="F8F8F8"/>
        </w:rPr>
        <w:t>//强制结束进程</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(ngx_terminate)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ngx_log_error(NGX_LOG_NOTICE, cycle-&gt;log, 0, </w:t>
      </w:r>
      <w:r>
        <w:rPr>
          <w:rStyle w:val="37"/>
          <w:rFonts w:hint="eastAsia" w:ascii="微软雅黑" w:hAnsi="微软雅黑" w:eastAsia="微软雅黑" w:cs="微软雅黑"/>
          <w:i w:val="0"/>
          <w:caps w:val="0"/>
          <w:color w:val="0000FF"/>
          <w:spacing w:val="0"/>
          <w:sz w:val="24"/>
          <w:szCs w:val="24"/>
          <w:shd w:val="clear" w:fill="F8F8F8"/>
        </w:rPr>
        <w:t>"exiting"</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ngx_worker_process_exit(cycle);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6"/>
          <w:rFonts w:hint="eastAsia" w:ascii="微软雅黑" w:hAnsi="微软雅黑" w:eastAsia="微软雅黑" w:cs="微软雅黑"/>
          <w:i w:val="0"/>
          <w:caps w:val="0"/>
          <w:color w:val="008200"/>
          <w:spacing w:val="0"/>
          <w:sz w:val="24"/>
          <w:szCs w:val="24"/>
          <w:shd w:val="clear" w:fill="F8F8F8"/>
        </w:rPr>
        <w:t>//优雅地退出进程</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(ngx_quit)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ngx_quit = 0;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ngx_log_error(NGX_LOG_NOTICE, cycle-&gt;log, 0,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7"/>
          <w:rFonts w:hint="eastAsia" w:ascii="微软雅黑" w:hAnsi="微软雅黑" w:eastAsia="微软雅黑" w:cs="微软雅黑"/>
          <w:i w:val="0"/>
          <w:caps w:val="0"/>
          <w:color w:val="0000FF"/>
          <w:spacing w:val="0"/>
          <w:sz w:val="24"/>
          <w:szCs w:val="24"/>
          <w:shd w:val="clear" w:fill="F8F8F8"/>
        </w:rPr>
        <w:t>"gracefully shutting down"</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ngx_setproctitle(</w:t>
      </w:r>
      <w:r>
        <w:rPr>
          <w:rStyle w:val="37"/>
          <w:rFonts w:hint="eastAsia" w:ascii="微软雅黑" w:hAnsi="微软雅黑" w:eastAsia="微软雅黑" w:cs="微软雅黑"/>
          <w:i w:val="0"/>
          <w:caps w:val="0"/>
          <w:color w:val="0000FF"/>
          <w:spacing w:val="0"/>
          <w:sz w:val="24"/>
          <w:szCs w:val="24"/>
          <w:shd w:val="clear" w:fill="FFFFFF"/>
        </w:rPr>
        <w:t>"worker process is shutting down"</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(!ngx_exiting)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ngx_close_listening_sockets(cycle);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6"/>
          <w:rFonts w:hint="eastAsia" w:ascii="微软雅黑" w:hAnsi="微软雅黑" w:eastAsia="微软雅黑" w:cs="微软雅黑"/>
          <w:i w:val="0"/>
          <w:caps w:val="0"/>
          <w:color w:val="008200"/>
          <w:spacing w:val="0"/>
          <w:sz w:val="24"/>
          <w:szCs w:val="24"/>
          <w:shd w:val="clear" w:fill="FFFFFF"/>
        </w:rPr>
        <w:t>//设置ngx_exiting 标志位</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ngx_exiting = 1;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6"/>
          <w:rFonts w:hint="eastAsia" w:ascii="微软雅黑" w:hAnsi="微软雅黑" w:eastAsia="微软雅黑" w:cs="微软雅黑"/>
          <w:i w:val="0"/>
          <w:caps w:val="0"/>
          <w:color w:val="008200"/>
          <w:spacing w:val="0"/>
          <w:sz w:val="24"/>
          <w:szCs w:val="24"/>
          <w:shd w:val="clear" w:fill="F8F8F8"/>
        </w:rPr>
        <w:t>//重新打开所有文件</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4"/>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 (ngx_reopen)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ngx_reopen = 0;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ngx_log_error(NGX_LOG_NOTICE, cycle-&gt;log, 0, </w:t>
      </w:r>
      <w:r>
        <w:rPr>
          <w:rStyle w:val="37"/>
          <w:rFonts w:hint="eastAsia" w:ascii="微软雅黑" w:hAnsi="微软雅黑" w:eastAsia="微软雅黑" w:cs="微软雅黑"/>
          <w:i w:val="0"/>
          <w:caps w:val="0"/>
          <w:color w:val="0000FF"/>
          <w:spacing w:val="0"/>
          <w:sz w:val="24"/>
          <w:szCs w:val="24"/>
          <w:shd w:val="clear" w:fill="FFFFFF"/>
        </w:rPr>
        <w:t>"reopening logs"</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ngx_reopen_files(cycle, -1);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pStyle w:val="6"/>
        <w:rPr>
          <w:rFonts w:hint="eastAsia"/>
        </w:rPr>
      </w:pPr>
      <w:r>
        <w:rPr>
          <w:rFonts w:hint="eastAsia"/>
          <w:lang w:val="en-US" w:eastAsia="zh-CN"/>
        </w:rPr>
        <w:t>参考资料</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《深入理解Nginx》-陶辉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6795B5"/>
          <w:spacing w:val="0"/>
          <w:kern w:val="0"/>
          <w:sz w:val="24"/>
          <w:szCs w:val="24"/>
          <w:u w:val="none"/>
          <w:shd w:val="clear" w:fill="FFFFFF"/>
          <w:lang w:val="en-US" w:eastAsia="zh-CN" w:bidi="ar"/>
        </w:rPr>
        <w:fldChar w:fldCharType="begin"/>
      </w:r>
      <w:r>
        <w:rPr>
          <w:rFonts w:hint="eastAsia" w:ascii="微软雅黑" w:hAnsi="微软雅黑" w:eastAsia="微软雅黑" w:cs="微软雅黑"/>
          <w:i w:val="0"/>
          <w:caps w:val="0"/>
          <w:color w:val="6795B5"/>
          <w:spacing w:val="0"/>
          <w:kern w:val="0"/>
          <w:sz w:val="24"/>
          <w:szCs w:val="24"/>
          <w:u w:val="none"/>
          <w:shd w:val="clear" w:fill="FFFFFF"/>
          <w:lang w:val="en-US" w:eastAsia="zh-CN" w:bidi="ar"/>
        </w:rPr>
        <w:instrText xml:space="preserve"> HYPERLINK "http://www.alidata.org/archives/1174" \t "https://blog.csdn.net/yusiguyuan/article/details/_blank" </w:instrText>
      </w:r>
      <w:r>
        <w:rPr>
          <w:rFonts w:hint="eastAsia" w:ascii="微软雅黑" w:hAnsi="微软雅黑" w:eastAsia="微软雅黑" w:cs="微软雅黑"/>
          <w:i w:val="0"/>
          <w:caps w:val="0"/>
          <w:color w:val="6795B5"/>
          <w:spacing w:val="0"/>
          <w:kern w:val="0"/>
          <w:sz w:val="24"/>
          <w:szCs w:val="24"/>
          <w:u w:val="none"/>
          <w:shd w:val="clear" w:fill="FFFFFF"/>
          <w:lang w:val="en-US" w:eastAsia="zh-CN" w:bidi="ar"/>
        </w:rPr>
        <w:fldChar w:fldCharType="separate"/>
      </w:r>
      <w:r>
        <w:rPr>
          <w:rStyle w:val="21"/>
          <w:rFonts w:hint="eastAsia" w:ascii="微软雅黑" w:hAnsi="微软雅黑" w:eastAsia="微软雅黑" w:cs="微软雅黑"/>
          <w:i w:val="0"/>
          <w:caps w:val="0"/>
          <w:color w:val="6795B5"/>
          <w:spacing w:val="0"/>
          <w:sz w:val="24"/>
          <w:szCs w:val="24"/>
          <w:u w:val="none"/>
          <w:shd w:val="clear" w:fill="FFFFFF"/>
        </w:rPr>
        <w:t>阿里集团数据平台博客</w:t>
      </w:r>
      <w:r>
        <w:rPr>
          <w:rFonts w:hint="eastAsia" w:ascii="微软雅黑" w:hAnsi="微软雅黑" w:eastAsia="微软雅黑" w:cs="微软雅黑"/>
          <w:i w:val="0"/>
          <w:caps w:val="0"/>
          <w:color w:val="6795B5"/>
          <w:spacing w:val="0"/>
          <w:kern w:val="0"/>
          <w:sz w:val="24"/>
          <w:szCs w:val="24"/>
          <w:u w:val="none"/>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6795B5"/>
          <w:spacing w:val="0"/>
          <w:kern w:val="0"/>
          <w:sz w:val="24"/>
          <w:szCs w:val="24"/>
          <w:u w:val="none"/>
          <w:shd w:val="clear" w:fill="FFFFFF"/>
          <w:lang w:val="en-US" w:eastAsia="zh-CN" w:bidi="ar"/>
        </w:rPr>
        <w:fldChar w:fldCharType="begin"/>
      </w:r>
      <w:r>
        <w:rPr>
          <w:rFonts w:hint="eastAsia" w:ascii="微软雅黑" w:hAnsi="微软雅黑" w:eastAsia="微软雅黑" w:cs="微软雅黑"/>
          <w:i w:val="0"/>
          <w:caps w:val="0"/>
          <w:color w:val="6795B5"/>
          <w:spacing w:val="0"/>
          <w:kern w:val="0"/>
          <w:sz w:val="24"/>
          <w:szCs w:val="24"/>
          <w:u w:val="none"/>
          <w:shd w:val="clear" w:fill="FFFFFF"/>
          <w:lang w:val="en-US" w:eastAsia="zh-CN" w:bidi="ar"/>
        </w:rPr>
        <w:instrText xml:space="preserve"> HYPERLINK "http://www.alidata.org/archives/1188" \t "https://blog.csdn.net/yusiguyuan/article/details/_blank" </w:instrText>
      </w:r>
      <w:r>
        <w:rPr>
          <w:rFonts w:hint="eastAsia" w:ascii="微软雅黑" w:hAnsi="微软雅黑" w:eastAsia="微软雅黑" w:cs="微软雅黑"/>
          <w:i w:val="0"/>
          <w:caps w:val="0"/>
          <w:color w:val="6795B5"/>
          <w:spacing w:val="0"/>
          <w:kern w:val="0"/>
          <w:sz w:val="24"/>
          <w:szCs w:val="24"/>
          <w:u w:val="none"/>
          <w:shd w:val="clear" w:fill="FFFFFF"/>
          <w:lang w:val="en-US" w:eastAsia="zh-CN" w:bidi="ar"/>
        </w:rPr>
        <w:fldChar w:fldCharType="separate"/>
      </w:r>
      <w:r>
        <w:rPr>
          <w:rStyle w:val="21"/>
          <w:rFonts w:hint="eastAsia" w:ascii="微软雅黑" w:hAnsi="微软雅黑" w:eastAsia="微软雅黑" w:cs="微软雅黑"/>
          <w:i w:val="0"/>
          <w:caps w:val="0"/>
          <w:color w:val="6795B5"/>
          <w:spacing w:val="0"/>
          <w:sz w:val="24"/>
          <w:szCs w:val="24"/>
          <w:u w:val="none"/>
          <w:shd w:val="clear" w:fill="FFFFFF"/>
        </w:rPr>
        <w:t>阿里集团数据平台博客2</w:t>
      </w:r>
      <w:r>
        <w:rPr>
          <w:rFonts w:hint="eastAsia" w:ascii="微软雅黑" w:hAnsi="微软雅黑" w:eastAsia="微软雅黑" w:cs="微软雅黑"/>
          <w:i w:val="0"/>
          <w:caps w:val="0"/>
          <w:color w:val="6795B5"/>
          <w:spacing w:val="0"/>
          <w:kern w:val="0"/>
          <w:sz w:val="24"/>
          <w:szCs w:val="24"/>
          <w:u w:val="none"/>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微软雅黑" w:hAnsi="微软雅黑" w:eastAsia="微软雅黑" w:cs="微软雅黑"/>
          <w:i w:val="0"/>
          <w:caps w:val="0"/>
          <w:color w:val="6795B5"/>
          <w:spacing w:val="0"/>
          <w:kern w:val="0"/>
          <w:sz w:val="24"/>
          <w:szCs w:val="24"/>
          <w:u w:val="none"/>
          <w:shd w:val="clear" w:fill="FFFFFF"/>
          <w:lang w:val="en-US" w:eastAsia="zh-CN" w:bidi="ar"/>
        </w:rPr>
      </w:pPr>
      <w:r>
        <w:rPr>
          <w:rFonts w:hint="eastAsia" w:ascii="微软雅黑" w:hAnsi="微软雅黑" w:eastAsia="微软雅黑" w:cs="微软雅黑"/>
          <w:i w:val="0"/>
          <w:caps w:val="0"/>
          <w:color w:val="6795B5"/>
          <w:spacing w:val="0"/>
          <w:kern w:val="0"/>
          <w:sz w:val="24"/>
          <w:szCs w:val="24"/>
          <w:u w:val="none"/>
          <w:shd w:val="clear" w:fill="FFFFFF"/>
          <w:lang w:val="en-US" w:eastAsia="zh-CN" w:bidi="ar"/>
        </w:rPr>
        <w:fldChar w:fldCharType="begin"/>
      </w:r>
      <w:r>
        <w:rPr>
          <w:rFonts w:hint="eastAsia" w:ascii="微软雅黑" w:hAnsi="微软雅黑" w:eastAsia="微软雅黑" w:cs="微软雅黑"/>
          <w:i w:val="0"/>
          <w:caps w:val="0"/>
          <w:color w:val="6795B5"/>
          <w:spacing w:val="0"/>
          <w:kern w:val="0"/>
          <w:sz w:val="24"/>
          <w:szCs w:val="24"/>
          <w:u w:val="none"/>
          <w:shd w:val="clear" w:fill="FFFFFF"/>
          <w:lang w:val="en-US" w:eastAsia="zh-CN" w:bidi="ar"/>
        </w:rPr>
        <w:instrText xml:space="preserve"> HYPERLINK "http://blog.csdn.net/lengzijian/article/details/7589998" \t "https://blog.csdn.net/yusiguyuan/article/details/_blank" </w:instrText>
      </w:r>
      <w:r>
        <w:rPr>
          <w:rFonts w:hint="eastAsia" w:ascii="微软雅黑" w:hAnsi="微软雅黑" w:eastAsia="微软雅黑" w:cs="微软雅黑"/>
          <w:i w:val="0"/>
          <w:caps w:val="0"/>
          <w:color w:val="6795B5"/>
          <w:spacing w:val="0"/>
          <w:kern w:val="0"/>
          <w:sz w:val="24"/>
          <w:szCs w:val="24"/>
          <w:u w:val="none"/>
          <w:shd w:val="clear" w:fill="FFFFFF"/>
          <w:lang w:val="en-US" w:eastAsia="zh-CN" w:bidi="ar"/>
        </w:rPr>
        <w:fldChar w:fldCharType="separate"/>
      </w:r>
      <w:r>
        <w:rPr>
          <w:rStyle w:val="21"/>
          <w:rFonts w:hint="eastAsia" w:ascii="微软雅黑" w:hAnsi="微软雅黑" w:eastAsia="微软雅黑" w:cs="微软雅黑"/>
          <w:i w:val="0"/>
          <w:caps w:val="0"/>
          <w:color w:val="6795B5"/>
          <w:spacing w:val="0"/>
          <w:sz w:val="24"/>
          <w:szCs w:val="24"/>
          <w:u w:val="none"/>
          <w:shd w:val="clear" w:fill="FFFFFF"/>
        </w:rPr>
        <w:t>http://blog.csdn.net/lengzijian/article/details/7589998</w:t>
      </w:r>
      <w:r>
        <w:rPr>
          <w:rFonts w:hint="eastAsia" w:ascii="微软雅黑" w:hAnsi="微软雅黑" w:eastAsia="微软雅黑" w:cs="微软雅黑"/>
          <w:i w:val="0"/>
          <w:caps w:val="0"/>
          <w:color w:val="6795B5"/>
          <w:spacing w:val="0"/>
          <w:kern w:val="0"/>
          <w:sz w:val="24"/>
          <w:szCs w:val="24"/>
          <w:u w:val="none"/>
          <w:shd w:val="clear" w:fill="FFFFFF"/>
          <w:lang w:val="en-US" w:eastAsia="zh-CN" w:bidi="ar"/>
        </w:rPr>
        <w:fldChar w:fldCharType="end"/>
      </w:r>
    </w:p>
    <w:p>
      <w:pPr>
        <w:pStyle w:val="5"/>
        <w:rPr>
          <w:rFonts w:hint="eastAsia"/>
          <w:lang w:val="en-US" w:eastAsia="zh-CN"/>
        </w:rPr>
      </w:pPr>
      <w:r>
        <w:rPr>
          <w:rFonts w:hint="eastAsia"/>
          <w:lang w:val="en-US" w:eastAsia="zh-CN"/>
        </w:rPr>
        <w:t>4.1.⒍ 负载均衡反向代理模式优点及缺点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kern w:val="0"/>
          <w:sz w:val="24"/>
          <w:szCs w:val="24"/>
          <w:shd w:val="clear" w:fill="FFFFFF"/>
          <w:lang w:val="en-US" w:eastAsia="zh-CN" w:bidi="ar"/>
        </w:rPr>
      </w:pPr>
      <w:r>
        <w:rPr>
          <w:rFonts w:hint="eastAsia" w:ascii="微软雅黑" w:hAnsi="微软雅黑" w:eastAsia="微软雅黑" w:cs="微软雅黑"/>
          <w:i w:val="0"/>
          <w:caps w:val="0"/>
          <w:color w:val="333333"/>
          <w:spacing w:val="0"/>
          <w:kern w:val="0"/>
          <w:sz w:val="24"/>
          <w:szCs w:val="24"/>
          <w:shd w:val="clear" w:fill="FFFFFF"/>
          <w:lang w:val="en-US" w:eastAsia="zh-CN" w:bidi="ar"/>
        </w:rPr>
        <w:t>通代理方式是代理内部网络用户访问internet上服务器的连接请求，客户端必须指定代理服务器,并将本来要直接发送到internet上服务器的连接请求发送给代理服务器处理。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kern w:val="0"/>
          <w:sz w:val="24"/>
          <w:szCs w:val="24"/>
          <w:shd w:val="clear" w:fill="FFFFFF"/>
          <w:lang w:val="en-US" w:eastAsia="zh-CN" w:bidi="ar"/>
        </w:rPr>
      </w:pPr>
      <w:r>
        <w:rPr>
          <w:rFonts w:hint="eastAsia" w:ascii="微软雅黑" w:hAnsi="微软雅黑" w:eastAsia="微软雅黑" w:cs="微软雅黑"/>
          <w:i w:val="0"/>
          <w:caps w:val="0"/>
          <w:color w:val="333333"/>
          <w:spacing w:val="0"/>
          <w:kern w:val="0"/>
          <w:sz w:val="24"/>
          <w:szCs w:val="24"/>
          <w:shd w:val="clear" w:fill="FFFFFF"/>
          <w:lang w:val="en-US" w:eastAsia="zh-CN" w:bidi="ar"/>
        </w:rPr>
        <w:t>反向代理（Reverse Proxy）方式是指以代理服务器来接受internet上的连接请求，然后将请求转发给内部网络上的服务器，并将从服务器上得到的结果返回给internet上请求连接的客户端，此时代理服务器对外就表现为一个服务器。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kern w:val="0"/>
          <w:sz w:val="24"/>
          <w:szCs w:val="24"/>
          <w:shd w:val="clear" w:fill="FFFFFF"/>
          <w:lang w:val="en-US" w:eastAsia="zh-CN" w:bidi="ar"/>
        </w:rPr>
      </w:pPr>
      <w:r>
        <w:rPr>
          <w:rFonts w:hint="eastAsia" w:ascii="微软雅黑" w:hAnsi="微软雅黑" w:eastAsia="微软雅黑" w:cs="微软雅黑"/>
          <w:i w:val="0"/>
          <w:caps w:val="0"/>
          <w:color w:val="333333"/>
          <w:spacing w:val="0"/>
          <w:kern w:val="0"/>
          <w:sz w:val="24"/>
          <w:szCs w:val="24"/>
          <w:shd w:val="clear" w:fill="FFFFFF"/>
          <w:lang w:val="en-US" w:eastAsia="zh-CN" w:bidi="ar"/>
        </w:rPr>
        <w:t>反向代理负载均衡技术是把将来自internet上的连接请求以反向代理的方式动态地转发给内部网络上的多台服务器进行处理，从而达到负载均衡的目的。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kern w:val="0"/>
          <w:sz w:val="24"/>
          <w:szCs w:val="24"/>
          <w:shd w:val="clear" w:fill="FFFFFF"/>
          <w:lang w:val="en-US" w:eastAsia="zh-CN" w:bidi="ar"/>
        </w:rPr>
      </w:pPr>
      <w:r>
        <w:rPr>
          <w:rFonts w:hint="eastAsia" w:ascii="微软雅黑" w:hAnsi="微软雅黑" w:eastAsia="微软雅黑" w:cs="微软雅黑"/>
          <w:i w:val="0"/>
          <w:caps w:val="0"/>
          <w:color w:val="333333"/>
          <w:spacing w:val="0"/>
          <w:kern w:val="0"/>
          <w:sz w:val="24"/>
          <w:szCs w:val="24"/>
          <w:shd w:val="clear" w:fill="FFFFFF"/>
          <w:lang w:val="en-US" w:eastAsia="zh-CN" w:bidi="ar"/>
        </w:rPr>
        <w:t>反向代理负载均衡能以软件方式来实现，如apache mod_proxy、netscape proxy等，也可以在高速缓存器、负载均衡器等硬件设备上实现。反向代理负载均衡可以将优化的负载均衡策略和代理服务器的高速缓存技术结合在一起，提升静态网页的访问速度，提供有益的性能；由于网络外部用户不能直接访问真实的服务器，具备额外的安全性（同理，NAT负载均衡技术也有此优点）。</w:t>
      </w:r>
    </w:p>
    <w:p>
      <w:pPr>
        <w:pStyle w:val="6"/>
        <w:rPr>
          <w:rFonts w:hint="eastAsia"/>
          <w:lang w:val="en-US" w:eastAsia="zh-CN"/>
        </w:rPr>
      </w:pPr>
      <w:r>
        <w:rPr>
          <w:rFonts w:hint="eastAsia"/>
          <w:lang w:val="en-US" w:eastAsia="zh-CN"/>
        </w:rPr>
        <w:t>缺点主要表现在以下两个方面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kern w:val="0"/>
          <w:sz w:val="24"/>
          <w:szCs w:val="24"/>
          <w:shd w:val="clear" w:fill="FFFFFF"/>
          <w:lang w:val="en-US" w:eastAsia="zh-CN" w:bidi="ar"/>
        </w:rPr>
      </w:pPr>
      <w:r>
        <w:rPr>
          <w:rFonts w:hint="eastAsia" w:ascii="微软雅黑" w:hAnsi="微软雅黑" w:eastAsia="微软雅黑" w:cs="微软雅黑"/>
          <w:i w:val="0"/>
          <w:caps w:val="0"/>
          <w:color w:val="333333"/>
          <w:spacing w:val="0"/>
          <w:kern w:val="0"/>
          <w:sz w:val="24"/>
          <w:szCs w:val="24"/>
          <w:shd w:val="clear" w:fill="FFFFFF"/>
          <w:lang w:val="en-US" w:eastAsia="zh-CN" w:bidi="ar"/>
        </w:rPr>
        <w:t>反向代理是处于OSI参考模型第七层应用的，所以就必须为每一种应用服务专门开发一个反向代理服务器，这样就限制了反向代理负载均衡技术的应用范围，现在一般都用于对web服务器的负载均衡。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kern w:val="0"/>
          <w:sz w:val="24"/>
          <w:szCs w:val="24"/>
          <w:shd w:val="clear" w:fill="FFFFFF"/>
          <w:lang w:val="en-US" w:eastAsia="zh-CN" w:bidi="ar"/>
        </w:rPr>
      </w:pPr>
      <w:r>
        <w:rPr>
          <w:rFonts w:hint="eastAsia" w:ascii="微软雅黑" w:hAnsi="微软雅黑" w:eastAsia="微软雅黑" w:cs="微软雅黑"/>
          <w:i w:val="0"/>
          <w:caps w:val="0"/>
          <w:color w:val="333333"/>
          <w:spacing w:val="0"/>
          <w:kern w:val="0"/>
          <w:sz w:val="24"/>
          <w:szCs w:val="24"/>
          <w:shd w:val="clear" w:fill="FFFFFF"/>
          <w:lang w:val="en-US" w:eastAsia="zh-CN" w:bidi="ar"/>
        </w:rPr>
        <w:t>针对每一次代理，代理服务器就必须打开两个连接，一个对外，一个对内，因此在并发连接请求数量非常大的时候，代理服务器的负载也就非常大了，在最后代理服务器本身会成为服务的瓶颈。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720" w:firstLineChars="0"/>
        <w:jc w:val="left"/>
        <w:rPr>
          <w:rFonts w:hint="eastAsia" w:ascii="微软雅黑" w:hAnsi="微软雅黑" w:eastAsia="微软雅黑" w:cs="微软雅黑"/>
          <w:i w:val="0"/>
          <w:caps w:val="0"/>
          <w:color w:val="333333"/>
          <w:spacing w:val="0"/>
          <w:kern w:val="0"/>
          <w:sz w:val="24"/>
          <w:szCs w:val="24"/>
          <w:shd w:val="clear" w:fill="FFFFFF"/>
          <w:lang w:val="en-US" w:eastAsia="zh-CN" w:bidi="ar"/>
        </w:rPr>
      </w:pPr>
      <w:r>
        <w:rPr>
          <w:rFonts w:hint="eastAsia" w:ascii="微软雅黑" w:hAnsi="微软雅黑" w:eastAsia="微软雅黑" w:cs="微软雅黑"/>
          <w:i w:val="0"/>
          <w:caps w:val="0"/>
          <w:color w:val="333333"/>
          <w:spacing w:val="0"/>
          <w:kern w:val="0"/>
          <w:sz w:val="24"/>
          <w:szCs w:val="24"/>
          <w:shd w:val="clear" w:fill="FFFFFF"/>
          <w:lang w:val="en-US" w:eastAsia="zh-CN" w:bidi="ar"/>
        </w:rPr>
        <w:t>一般来讲，可以用它来对连接数量不是特别大，但每次连接都需要消耗大量处理资源的站点进行负载均衡，如search等。</w:t>
      </w:r>
    </w:p>
    <w:p>
      <w:pPr>
        <w:pStyle w:val="4"/>
        <w:rPr>
          <w:rFonts w:hint="eastAsia"/>
          <w:lang w:val="en-US" w:eastAsia="zh-CN"/>
        </w:rPr>
      </w:pPr>
      <w:r>
        <w:rPr>
          <w:rFonts w:hint="eastAsia"/>
          <w:lang w:val="en-US" w:eastAsia="zh-CN"/>
        </w:rPr>
        <w:t>4.2 分布式其他</w:t>
      </w:r>
    </w:p>
    <w:p>
      <w:pPr>
        <w:pStyle w:val="5"/>
        <w:rPr>
          <w:rFonts w:hint="eastAsia"/>
          <w:lang w:val="en-US" w:eastAsia="zh-CN"/>
        </w:rPr>
      </w:pPr>
      <w:r>
        <w:rPr>
          <w:rFonts w:hint="eastAsia"/>
          <w:lang w:val="en-US" w:eastAsia="zh-CN"/>
        </w:rPr>
        <w:t>4.2.1 谈谈业务中使用分布式的场景</w:t>
      </w:r>
    </w:p>
    <w:p>
      <w:pPr>
        <w:pStyle w:val="6"/>
        <w:rPr>
          <w:rFonts w:hint="eastAsia"/>
          <w:lang w:val="en-US" w:eastAsia="zh-CN"/>
        </w:rPr>
      </w:pPr>
      <w:r>
        <w:rPr>
          <w:rFonts w:hint="eastAsia"/>
          <w:lang w:val="en-US" w:eastAsia="zh-CN"/>
        </w:rPr>
        <w:t>1.首先，需要了解系统为什么使用分布式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随着互联网的发展，传统单工程项目的很多性能瓶颈越发凸显，性能瓶颈可以有几个方面。 </w:t>
      </w:r>
    </w:p>
    <w:p>
      <w:pPr>
        <w:pStyle w:val="7"/>
        <w:numPr>
          <w:ilvl w:val="0"/>
          <w:numId w:val="25"/>
        </w:numPr>
        <w:rPr>
          <w:rFonts w:hint="eastAsia"/>
          <w:lang w:val="en-US" w:eastAsia="zh-CN"/>
        </w:rPr>
      </w:pPr>
      <w:r>
        <w:rPr>
          <w:rFonts w:hint="eastAsia"/>
          <w:lang w:val="en-US" w:eastAsia="zh-CN"/>
        </w:rPr>
        <w:t>应用服务层</w:t>
      </w:r>
    </w:p>
    <w:p>
      <w:pPr>
        <w:numPr>
          <w:ilvl w:val="0"/>
          <w:numId w:val="0"/>
        </w:num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随着用户量的增加，并发量增加，单项目难以承受如此大的并发请求导致的性能瓶颈。 </w:t>
      </w:r>
    </w:p>
    <w:p>
      <w:pPr>
        <w:pStyle w:val="7"/>
        <w:numPr>
          <w:ilvl w:val="0"/>
          <w:numId w:val="25"/>
        </w:numPr>
        <w:rPr>
          <w:rFonts w:hint="eastAsia"/>
          <w:lang w:val="en-US" w:eastAsia="zh-CN"/>
        </w:rPr>
      </w:pPr>
      <w:r>
        <w:rPr>
          <w:rFonts w:hint="eastAsia"/>
          <w:lang w:val="en-US" w:eastAsia="zh-CN"/>
        </w:rPr>
        <w:t>底层数据库层</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随着业务的发展，数据库压力越来越大，导致的性能瓶颈。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针对上面两点，我觉得可以从两方面解决。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应用服务层：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应用服务层的解决方案有几种： </w:t>
      </w:r>
    </w:p>
    <w:p>
      <w:pPr>
        <w:pStyle w:val="7"/>
        <w:rPr>
          <w:rFonts w:hint="eastAsia"/>
          <w:lang w:val="en-US" w:eastAsia="zh-CN"/>
        </w:rPr>
      </w:pPr>
      <w:r>
        <w:rPr>
          <w:rFonts w:hint="eastAsia"/>
          <w:lang w:val="en-US" w:eastAsia="zh-CN"/>
        </w:rPr>
        <w:t>应用系统集群</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应用系统集群最简单的就是服务器集群，比如：tomcat集群。应用系统集群的时候，比较凸显的问题是session共享，session共享我们一是可以通过服务器插件来解决。另外一种也可以通过redis等中间件实现。 </w:t>
      </w:r>
    </w:p>
    <w:p>
      <w:pPr>
        <w:pStyle w:val="7"/>
        <w:rPr>
          <w:rFonts w:hint="eastAsia"/>
          <w:lang w:val="en-US" w:eastAsia="zh-CN"/>
        </w:rPr>
      </w:pPr>
      <w:r>
        <w:rPr>
          <w:rFonts w:hint="eastAsia"/>
          <w:lang w:val="en-US" w:eastAsia="zh-CN"/>
        </w:rPr>
        <w:t>服务化拆分</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服务化拆分，是目前非常火热的一种方式。现在都在提微服务话。通过对传统项目进行服务化拆分，达到服务独立解耦，单服务又可以横向扩容。服务化拆分遇到的经典问题就是分布式事务问题。目前，比较常用的分布式事务解决方案有几种：消息最终一致性、TCC补偿型事务、尽最大能里通知。具体的你可以参考下这篇博客分布式事务解决方案 </w:t>
      </w:r>
    </w:p>
    <w:p>
      <w:pPr>
        <w:pStyle w:val="7"/>
        <w:rPr>
          <w:rFonts w:hint="eastAsia"/>
          <w:lang w:val="en-US" w:eastAsia="zh-CN"/>
        </w:rPr>
      </w:pPr>
      <w:r>
        <w:rPr>
          <w:rFonts w:hint="eastAsia"/>
          <w:lang w:val="en-US" w:eastAsia="zh-CN"/>
        </w:rPr>
        <w:t>底层数据库层</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如果系统的性能压力出现在数据库，那我们就可以读写分离、分库分表等方案进行解决，由于这方面我的经验也不够多，所以，你可以参考下其他的一些文献。</w:t>
      </w:r>
    </w:p>
    <w:p>
      <w:pPr>
        <w:numPr>
          <w:ilvl w:val="0"/>
          <w:numId w:val="7"/>
        </w:numPr>
        <w:ind w:left="0" w:leftChars="0" w:firstLine="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不过据我了解，技术面试一般都是层层渐进，面试官试探候选人技术体系的深度，所以说理论上在一个话题上聊的越多，越代表候选人的能力越优秀</w:t>
      </w:r>
      <w:r>
        <w:rPr>
          <w:rFonts w:hint="eastAsia" w:ascii="微软雅黑" w:hAnsi="微软雅黑" w:cs="微软雅黑"/>
          <w:sz w:val="24"/>
          <w:szCs w:val="24"/>
          <w:lang w:val="en-US" w:eastAsia="zh-CN"/>
        </w:rPr>
        <w:t>。</w:t>
      </w:r>
      <w:r>
        <w:rPr>
          <w:rFonts w:hint="eastAsia" w:ascii="微软雅黑" w:hAnsi="微软雅黑" w:eastAsia="微软雅黑" w:cs="微软雅黑"/>
          <w:sz w:val="24"/>
          <w:szCs w:val="24"/>
          <w:lang w:val="en-US" w:eastAsia="zh-CN"/>
        </w:rPr>
        <w:t>很多高并发和分布式的处理问题其实都是经验问题，因为不同业务场景不同数据量的高并发处理情况完全不同，并没有完全通用的解决方案。</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所以面试的时候，理解面试官描述的业务场景非常重要，这也是分析性能瓶颈的关键信息，根据木桶原理，肯定在某一个关键点存在瓶颈。</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举个简单例子，随着业务增长，一个直连数据库的服务器集群遇到了性能瓶颈，应该怎么解决？</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这个时候你要首先分析性能瓶颈出在哪里，首先，要考虑数据库本身的设计是否合理，索引是否起到了作用，分析SQL执行计划，是否可以把数据库进行水平拆分或者垂直拆分来分摊压力。</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进而还要分析能否使用分布式的读写分离数据库，引发怎么进行数据同步，数据分发的问题等等。</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数据库层分析完之后，在应用层也可以分析，一般是通过缓存来提高查询性能，涉及缓存的命中率问题，缓存的更新问题，缓存的多节点 hash 问题等等。</w:t>
      </w:r>
    </w:p>
    <w:p>
      <w:pPr>
        <w:pStyle w:val="6"/>
        <w:rPr>
          <w:rFonts w:hint="eastAsia"/>
          <w:lang w:val="en-US" w:eastAsia="zh-CN"/>
        </w:rPr>
      </w:pPr>
      <w:r>
        <w:rPr>
          <w:rFonts w:hint="eastAsia"/>
          <w:lang w:val="en-US" w:eastAsia="zh-CN"/>
        </w:rPr>
        <w:t>总得来说，要搞清楚业务场景，然后针对某个具体的问题，去尝试提出解决方案</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比如新浪微博，是采用推模式还是拉模式？如果是推模式的话，一个几千万粉的大v发条微博，是不是要给这几千万人推？如果是拉取模式，一个人关注的用户多了每次拉取的时候会不会出现性能问题？</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3分布式有很多种，比如你把你的项目分成了多个模块，每个模块一个jvm 通过rpc调用来完成整体的工作，这是分布式，比如你redis单台无法抗那么多并发或者无法有那么多内存做缓存，可以做redis集群，这也是分布式，再比如，你的数据库单台无法满足你现在的数据量或者并发量，那么分库分表，通过jta实现事务这也是分布式，再加上什么日志同步，负载均衡，加hdfs存储数据备份，存储日志，加eslaticsearch 分析搜索日志 都可以谈。</w:t>
      </w:r>
    </w:p>
    <w:p>
      <w:pPr>
        <w:pStyle w:val="5"/>
        <w:rPr>
          <w:rFonts w:hint="eastAsia"/>
          <w:lang w:val="en-US" w:eastAsia="zh-CN"/>
        </w:rPr>
      </w:pPr>
      <w:r>
        <w:rPr>
          <w:rFonts w:hint="eastAsia"/>
          <w:lang w:val="en-US" w:eastAsia="zh-CN"/>
        </w:rPr>
        <w:t>4.2.2 集群/分布式环境下5种session处理策略</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在搭建完集群环境后，不得不考虑的一个问题就是用户访问产生的session如何处理。如果不做任何处理的话，用户将出现频繁登录的现象，比如集群中存在A、B两台服务器，用户在第一次访问网站时，Nginx通过其负载均衡机制将用户请求转发到A服务器，这时A服务器就会给用户创建一个Session。当用户第二次发送请求时，Nginx将其负载均衡到B服务器，而这时候B服务器并不存在Session，所以就会将用户踢到登录页面。这将大大降低用户体验度，导致用户的流失，这种情况是项目绝不应该出现的。</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我们应当对产生的Session进行处理，通过粘性Session，Session复制或Session共享等方式保证用户的体验度。</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以下我将说明5种Session处理策略，并分析其优劣性。</w:t>
      </w:r>
    </w:p>
    <w:p>
      <w:pPr>
        <w:pStyle w:val="6"/>
        <w:rPr>
          <w:rFonts w:hint="default"/>
        </w:rPr>
      </w:pPr>
      <w:r>
        <w:rPr>
          <w:rFonts w:hint="default"/>
        </w:rPr>
        <w:t>第一种：粘性session</w:t>
      </w:r>
    </w:p>
    <w:p>
      <w:pPr>
        <w:pStyle w:val="7"/>
        <w:rPr>
          <w:rFonts w:hint="default"/>
        </w:rPr>
      </w:pPr>
      <w:r>
        <w:rPr>
          <w:rFonts w:hint="default"/>
        </w:rPr>
        <w:t>原理</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粘性Session是指将用户锁定到某一个服务器上，比如上面说的例子，用户第一次请求时，负载均衡器将用户的请求转发到了A服务器上，如果负载均衡器设置了粘性Session的话，那么用户以后的每次请求都会转发到A服务器上，相当于把用户和A服务器粘到了一块，这就是粘性Session机制。</w:t>
      </w:r>
    </w:p>
    <w:p>
      <w:pPr>
        <w:pStyle w:val="7"/>
        <w:rPr>
          <w:rFonts w:hint="default"/>
        </w:rPr>
      </w:pPr>
      <w:r>
        <w:rPr>
          <w:rFonts w:hint="default"/>
        </w:rPr>
        <w:t>优点</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简单，不需要对session做任何处理。</w:t>
      </w:r>
    </w:p>
    <w:p>
      <w:pPr>
        <w:pStyle w:val="7"/>
        <w:rPr>
          <w:rFonts w:hint="default"/>
        </w:rPr>
      </w:pPr>
      <w:r>
        <w:rPr>
          <w:rFonts w:hint="default"/>
        </w:rPr>
        <w:t>缺点</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缺乏容错性，如果当前访问的服务器发生故障，用户被转移到第二个服务器上时，他的session信息都将失效。</w:t>
      </w:r>
    </w:p>
    <w:p>
      <w:pPr>
        <w:pStyle w:val="7"/>
        <w:rPr>
          <w:rFonts w:hint="default"/>
        </w:rPr>
      </w:pPr>
      <w:r>
        <w:rPr>
          <w:rFonts w:hint="default"/>
        </w:rPr>
        <w:t>适用场景</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发生故障对客户产生的影响较小；服务器发生故障是低概率事件。</w:t>
      </w:r>
    </w:p>
    <w:p>
      <w:pPr>
        <w:pStyle w:val="7"/>
        <w:rPr>
          <w:rFonts w:hint="default"/>
        </w:rPr>
      </w:pPr>
      <w:r>
        <w:rPr>
          <w:rFonts w:hint="default"/>
        </w:rPr>
        <w:t>实现方式</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以Nginx为例，在upstream模块配置ip_hash属性即可实现粘性Session。</w:t>
      </w:r>
    </w:p>
    <w:p>
      <w:pPr>
        <w:pStyle w:val="15"/>
        <w:keepNext w:val="0"/>
        <w:keepLines w:val="0"/>
        <w:widowControl/>
        <w:suppressLineNumbers w:val="0"/>
        <w:shd w:val="clear" w:fill="FFFFFF"/>
        <w:spacing w:before="0" w:beforeAutospacing="0" w:after="0" w:afterAutospacing="0"/>
        <w:ind w:left="0" w:firstLine="0"/>
        <w:rPr>
          <w:rStyle w:val="22"/>
          <w:rFonts w:ascii="Courier New" w:hAnsi="Courier New" w:cs="Courier New"/>
          <w:i w:val="0"/>
          <w:caps w:val="0"/>
          <w:color w:val="4B4B4B"/>
          <w:spacing w:val="0"/>
          <w:sz w:val="24"/>
          <w:szCs w:val="24"/>
          <w:bdr w:val="single" w:color="CCCCCC" w:sz="6" w:space="0"/>
          <w:shd w:val="clear" w:fill="F5F5F5"/>
        </w:rPr>
      </w:pPr>
      <w:r>
        <w:rPr>
          <w:rStyle w:val="22"/>
          <w:rFonts w:ascii="Courier New" w:hAnsi="Courier New" w:cs="Courier New"/>
          <w:i w:val="0"/>
          <w:caps w:val="0"/>
          <w:color w:val="4B4B4B"/>
          <w:spacing w:val="0"/>
          <w:sz w:val="24"/>
          <w:szCs w:val="24"/>
          <w:bdr w:val="single" w:color="CCCCCC" w:sz="6" w:space="0"/>
          <w:shd w:val="clear" w:fill="F5F5F5"/>
        </w:rPr>
        <w:t>upstream mycluster{</w:t>
      </w:r>
    </w:p>
    <w:p>
      <w:pPr>
        <w:pStyle w:val="15"/>
        <w:keepNext w:val="0"/>
        <w:keepLines w:val="0"/>
        <w:widowControl/>
        <w:suppressLineNumbers w:val="0"/>
        <w:shd w:val="clear" w:fill="FFFFFF"/>
        <w:spacing w:before="0" w:beforeAutospacing="0" w:after="0" w:afterAutospacing="0"/>
        <w:ind w:left="0" w:firstLine="0"/>
        <w:rPr>
          <w:rFonts w:hint="default" w:ascii="Courier New" w:hAnsi="Courier New" w:cs="Courier New"/>
          <w:i w:val="0"/>
          <w:caps w:val="0"/>
          <w:color w:val="4B4B4B"/>
          <w:spacing w:val="0"/>
          <w:sz w:val="24"/>
          <w:szCs w:val="24"/>
          <w:shd w:val="clear" w:fill="F5F5F5"/>
        </w:rPr>
      </w:pPr>
      <w:r>
        <w:rPr>
          <w:rStyle w:val="22"/>
          <w:rFonts w:ascii="Courier New" w:hAnsi="Courier New" w:cs="Courier New"/>
          <w:i w:val="0"/>
          <w:caps w:val="0"/>
          <w:color w:val="4B4B4B"/>
          <w:spacing w:val="0"/>
          <w:sz w:val="24"/>
          <w:szCs w:val="24"/>
          <w:bdr w:val="single" w:color="CCCCCC" w:sz="6" w:space="0"/>
          <w:shd w:val="clear" w:fill="F5F5F5"/>
        </w:rPr>
        <w:t xml:space="preserve">    </w:t>
      </w:r>
      <w:r>
        <w:rPr>
          <w:rFonts w:hint="default" w:ascii="Courier New" w:hAnsi="Courier New" w:cs="Courier New"/>
          <w:i w:val="0"/>
          <w:caps w:val="0"/>
          <w:color w:val="4B4B4B"/>
          <w:spacing w:val="0"/>
          <w:sz w:val="24"/>
          <w:szCs w:val="24"/>
          <w:shd w:val="clear" w:fill="F5F5F5"/>
        </w:rPr>
        <w:t>#这里添加的是上面启动好的两台Tomcat服务器</w:t>
      </w:r>
    </w:p>
    <w:p>
      <w:pPr>
        <w:pStyle w:val="15"/>
        <w:keepNext w:val="0"/>
        <w:keepLines w:val="0"/>
        <w:widowControl/>
        <w:suppressLineNumbers w:val="0"/>
        <w:shd w:val="clear" w:fill="FFFFFF"/>
        <w:spacing w:before="0" w:beforeAutospacing="0" w:after="0" w:afterAutospacing="0"/>
        <w:ind w:left="0" w:firstLine="0"/>
        <w:rPr>
          <w:rFonts w:hint="default" w:ascii="Courier New" w:hAnsi="Courier New" w:cs="Courier New"/>
          <w:i w:val="0"/>
          <w:caps w:val="0"/>
          <w:color w:val="4B4B4B"/>
          <w:spacing w:val="0"/>
          <w:sz w:val="24"/>
          <w:szCs w:val="24"/>
          <w:shd w:val="clear" w:fill="F5F5F5"/>
        </w:rPr>
      </w:pPr>
      <w:r>
        <w:rPr>
          <w:rFonts w:hint="default" w:ascii="Courier New" w:hAnsi="Courier New" w:cs="Courier New"/>
          <w:i w:val="0"/>
          <w:caps w:val="0"/>
          <w:color w:val="4B4B4B"/>
          <w:spacing w:val="0"/>
          <w:sz w:val="24"/>
          <w:szCs w:val="24"/>
          <w:shd w:val="clear" w:fill="F5F5F5"/>
        </w:rPr>
        <w:t xml:space="preserve">    ip_hash;#粘性Session</w:t>
      </w:r>
    </w:p>
    <w:p>
      <w:pPr>
        <w:pStyle w:val="15"/>
        <w:keepNext w:val="0"/>
        <w:keepLines w:val="0"/>
        <w:widowControl/>
        <w:suppressLineNumbers w:val="0"/>
        <w:shd w:val="clear" w:fill="FFFFFF"/>
        <w:spacing w:before="0" w:beforeAutospacing="0" w:after="0" w:afterAutospacing="0"/>
        <w:ind w:left="0" w:firstLine="0"/>
        <w:rPr>
          <w:rStyle w:val="48"/>
          <w:rFonts w:hint="default" w:ascii="Courier New" w:hAnsi="Courier New" w:cs="Courier New"/>
          <w:i w:val="0"/>
          <w:caps w:val="0"/>
          <w:color w:val="0000FF"/>
          <w:spacing w:val="0"/>
          <w:sz w:val="24"/>
          <w:szCs w:val="24"/>
          <w:shd w:val="clear" w:fill="F5F5F5"/>
        </w:rPr>
      </w:pPr>
      <w:r>
        <w:rPr>
          <w:rFonts w:hint="default" w:ascii="Courier New" w:hAnsi="Courier New" w:cs="Courier New"/>
          <w:i w:val="0"/>
          <w:caps w:val="0"/>
          <w:color w:val="4B4B4B"/>
          <w:spacing w:val="0"/>
          <w:sz w:val="24"/>
          <w:szCs w:val="24"/>
          <w:shd w:val="clear" w:fill="F5F5F5"/>
        </w:rPr>
        <w:t xml:space="preserve">     </w:t>
      </w:r>
      <w:r>
        <w:rPr>
          <w:rStyle w:val="39"/>
          <w:rFonts w:hint="default" w:ascii="Courier New" w:hAnsi="Courier New" w:cs="Courier New"/>
          <w:i w:val="0"/>
          <w:caps w:val="0"/>
          <w:color w:val="0000FF"/>
          <w:spacing w:val="0"/>
          <w:sz w:val="24"/>
          <w:szCs w:val="24"/>
          <w:shd w:val="clear" w:fill="F5F5F5"/>
        </w:rPr>
        <w:t xml:space="preserve">server </w:t>
      </w:r>
      <w:r>
        <w:rPr>
          <w:rStyle w:val="48"/>
          <w:rFonts w:hint="default" w:ascii="Courier New" w:hAnsi="Courier New" w:cs="Courier New"/>
          <w:i w:val="0"/>
          <w:caps w:val="0"/>
          <w:color w:val="0000FF"/>
          <w:spacing w:val="0"/>
          <w:sz w:val="24"/>
          <w:szCs w:val="24"/>
          <w:shd w:val="clear" w:fill="F5F5F5"/>
        </w:rPr>
        <w:t>192.168.22.229:8080 weight=1;</w:t>
      </w:r>
    </w:p>
    <w:p>
      <w:pPr>
        <w:pStyle w:val="15"/>
        <w:keepNext w:val="0"/>
        <w:keepLines w:val="0"/>
        <w:widowControl/>
        <w:suppressLineNumbers w:val="0"/>
        <w:shd w:val="clear" w:fill="FFFFFF"/>
        <w:spacing w:before="0" w:beforeAutospacing="0" w:after="0" w:afterAutospacing="0"/>
        <w:ind w:left="0" w:firstLine="0"/>
        <w:rPr>
          <w:rStyle w:val="48"/>
          <w:rFonts w:hint="default" w:ascii="Courier New" w:hAnsi="Courier New" w:cs="Courier New"/>
          <w:i w:val="0"/>
          <w:caps w:val="0"/>
          <w:color w:val="0000FF"/>
          <w:spacing w:val="0"/>
          <w:sz w:val="24"/>
          <w:szCs w:val="24"/>
          <w:shd w:val="clear" w:fill="F5F5F5"/>
        </w:rPr>
      </w:pPr>
      <w:r>
        <w:rPr>
          <w:rStyle w:val="48"/>
          <w:rFonts w:hint="default" w:ascii="Courier New" w:hAnsi="Courier New" w:cs="Courier New"/>
          <w:i w:val="0"/>
          <w:caps w:val="0"/>
          <w:color w:val="0000FF"/>
          <w:spacing w:val="0"/>
          <w:sz w:val="24"/>
          <w:szCs w:val="24"/>
          <w:shd w:val="clear" w:fill="F5F5F5"/>
        </w:rPr>
        <w:t xml:space="preserve">     </w:t>
      </w:r>
      <w:r>
        <w:rPr>
          <w:rStyle w:val="39"/>
          <w:rFonts w:hint="default" w:ascii="Courier New" w:hAnsi="Courier New" w:cs="Courier New"/>
          <w:i w:val="0"/>
          <w:caps w:val="0"/>
          <w:color w:val="0000FF"/>
          <w:spacing w:val="0"/>
          <w:sz w:val="24"/>
          <w:szCs w:val="24"/>
          <w:shd w:val="clear" w:fill="F5F5F5"/>
        </w:rPr>
        <w:t xml:space="preserve">server </w:t>
      </w:r>
      <w:r>
        <w:rPr>
          <w:rStyle w:val="48"/>
          <w:rFonts w:hint="default" w:ascii="Courier New" w:hAnsi="Courier New" w:cs="Courier New"/>
          <w:i w:val="0"/>
          <w:caps w:val="0"/>
          <w:color w:val="0000FF"/>
          <w:spacing w:val="0"/>
          <w:sz w:val="24"/>
          <w:szCs w:val="24"/>
          <w:shd w:val="clear" w:fill="F5F5F5"/>
        </w:rPr>
        <w:t>192.168.22.230:8080 weight=1;</w:t>
      </w:r>
    </w:p>
    <w:p>
      <w:pPr>
        <w:pStyle w:val="15"/>
        <w:keepNext w:val="0"/>
        <w:keepLines w:val="0"/>
        <w:widowControl/>
        <w:suppressLineNumbers w:val="0"/>
        <w:shd w:val="clear" w:fill="FFFFFF"/>
        <w:spacing w:before="0" w:beforeAutospacing="0" w:after="0" w:afterAutospacing="0"/>
        <w:ind w:left="0" w:firstLine="0"/>
        <w:rPr>
          <w:i w:val="0"/>
          <w:caps w:val="0"/>
          <w:color w:val="4B4B4B"/>
          <w:spacing w:val="0"/>
          <w:sz w:val="24"/>
          <w:szCs w:val="24"/>
        </w:rPr>
      </w:pPr>
      <w:r>
        <w:rPr>
          <w:rStyle w:val="48"/>
          <w:rFonts w:hint="default" w:ascii="Courier New" w:hAnsi="Courier New" w:cs="Courier New"/>
          <w:i w:val="0"/>
          <w:caps w:val="0"/>
          <w:color w:val="0000FF"/>
          <w:spacing w:val="0"/>
          <w:sz w:val="24"/>
          <w:szCs w:val="24"/>
          <w:shd w:val="clear" w:fill="F5F5F5"/>
        </w:rPr>
        <w:t>}</w:t>
      </w:r>
    </w:p>
    <w:p>
      <w:pPr>
        <w:pStyle w:val="6"/>
        <w:rPr>
          <w:rFonts w:hint="default"/>
        </w:rPr>
      </w:pPr>
      <w:r>
        <w:rPr>
          <w:rFonts w:hint="default"/>
        </w:rPr>
        <w:t>第二种：服务器session复制</w:t>
      </w:r>
    </w:p>
    <w:p>
      <w:pPr>
        <w:pStyle w:val="7"/>
        <w:rPr>
          <w:rFonts w:hint="default"/>
        </w:rPr>
      </w:pPr>
      <w:r>
        <w:rPr>
          <w:rFonts w:hint="default"/>
        </w:rPr>
        <w:t>原理</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任何一个服务器上的session发生改变（增删改），该节点会把这个 session的所有内容序列化，然后广播给所有其它节点，不管其他服务器需不需要session，以此来保证Session同步。</w:t>
      </w:r>
    </w:p>
    <w:p>
      <w:pPr>
        <w:pStyle w:val="7"/>
        <w:rPr>
          <w:rFonts w:hint="default"/>
        </w:rPr>
      </w:pPr>
      <w:r>
        <w:rPr>
          <w:rFonts w:hint="default"/>
        </w:rPr>
        <w:t>优点</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可容错，各个服务器间session能够实时响应。</w:t>
      </w:r>
    </w:p>
    <w:p>
      <w:pPr>
        <w:pStyle w:val="7"/>
        <w:rPr>
          <w:rFonts w:hint="default"/>
        </w:rPr>
      </w:pPr>
      <w:r>
        <w:rPr>
          <w:rFonts w:hint="default"/>
        </w:rPr>
        <w:t>缺点</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会对网络负荷造成一定压力，如果session量大的话可能会造成网络堵塞，拖慢服务器性能。</w:t>
      </w:r>
    </w:p>
    <w:p>
      <w:pPr>
        <w:pStyle w:val="7"/>
        <w:rPr>
          <w:rFonts w:hint="default"/>
        </w:rPr>
      </w:pPr>
      <w:r>
        <w:rPr>
          <w:rFonts w:hint="default"/>
        </w:rPr>
        <w:t>实现方式</w:t>
      </w:r>
    </w:p>
    <w:p>
      <w:pPr>
        <w:pStyle w:val="16"/>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① 设置tomcat ，server.xml 开启tomcat集群功能</w:t>
      </w:r>
    </w:p>
    <w:p>
      <w:pPr>
        <w:pStyle w:val="16"/>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drawing>
          <wp:inline distT="0" distB="0" distL="114300" distR="114300">
            <wp:extent cx="8134350" cy="3400425"/>
            <wp:effectExtent l="0" t="0" r="0" b="9525"/>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17"/>
                    <a:stretch>
                      <a:fillRect/>
                    </a:stretch>
                  </pic:blipFill>
                  <pic:spPr>
                    <a:xfrm>
                      <a:off x="0" y="0"/>
                      <a:ext cx="8134350" cy="3400425"/>
                    </a:xfrm>
                    <a:prstGeom prst="rect">
                      <a:avLst/>
                    </a:prstGeom>
                    <a:noFill/>
                    <a:ln w="9525">
                      <a:noFill/>
                    </a:ln>
                  </pic:spPr>
                </pic:pic>
              </a:graphicData>
            </a:graphic>
          </wp:inline>
        </w:drawing>
      </w:r>
    </w:p>
    <w:p>
      <w:pPr>
        <w:pStyle w:val="16"/>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Address:填写本机ip即可，设置端口号，预防端口冲突。</w:t>
      </w:r>
    </w:p>
    <w:p>
      <w:pPr>
        <w:pStyle w:val="16"/>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② 在应用里增加信息：通知应用当前处于集群环境中，支持分布式 </w:t>
      </w:r>
      <w:r>
        <w:rPr>
          <w:rFonts w:hint="default" w:ascii="Verdana" w:hAnsi="Verdana" w:cs="Verdana"/>
          <w:i w:val="0"/>
          <w:caps w:val="0"/>
          <w:color w:val="4B4B4B"/>
          <w:spacing w:val="0"/>
          <w:sz w:val="24"/>
          <w:szCs w:val="24"/>
          <w:shd w:val="clear" w:fill="FFFFFF"/>
        </w:rPr>
        <w:br w:type="textWrapping"/>
      </w:r>
      <w:r>
        <w:rPr>
          <w:rFonts w:hint="default" w:ascii="Verdana" w:hAnsi="Verdana" w:cs="Verdana"/>
          <w:i w:val="0"/>
          <w:caps w:val="0"/>
          <w:color w:val="4B4B4B"/>
          <w:spacing w:val="0"/>
          <w:sz w:val="24"/>
          <w:szCs w:val="24"/>
          <w:shd w:val="clear" w:fill="FFFFFF"/>
        </w:rPr>
        <w:t>在web.xml中添加选项</w:t>
      </w:r>
    </w:p>
    <w:p>
      <w:pPr>
        <w:pStyle w:val="6"/>
        <w:rPr>
          <w:rFonts w:hint="default"/>
        </w:rPr>
      </w:pPr>
      <w:r>
        <w:rPr>
          <w:rFonts w:hint="default"/>
        </w:rPr>
        <w:t>第三种：session共享机制</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使用分布式缓存方案比如memcached、</w:t>
      </w:r>
      <w:r>
        <w:rPr>
          <w:rFonts w:hint="default" w:ascii="Verdana" w:hAnsi="Verdana" w:cs="Verdana"/>
          <w:b/>
          <w:i w:val="0"/>
          <w:caps w:val="0"/>
          <w:color w:val="DF3434"/>
          <w:spacing w:val="0"/>
          <w:sz w:val="24"/>
          <w:szCs w:val="24"/>
          <w:u w:val="none"/>
          <w:shd w:val="clear" w:fill="FFFFFF"/>
        </w:rPr>
        <w:fldChar w:fldCharType="begin"/>
      </w:r>
      <w:r>
        <w:rPr>
          <w:rFonts w:hint="default" w:ascii="Verdana" w:hAnsi="Verdana" w:cs="Verdana"/>
          <w:b/>
          <w:i w:val="0"/>
          <w:caps w:val="0"/>
          <w:color w:val="DF3434"/>
          <w:spacing w:val="0"/>
          <w:sz w:val="24"/>
          <w:szCs w:val="24"/>
          <w:u w:val="none"/>
          <w:shd w:val="clear" w:fill="FFFFFF"/>
        </w:rPr>
        <w:instrText xml:space="preserve"> HYPERLINK "http://lib.csdn.net/base/redis" \o "Redis知识库" \t "https://www.cnblogs.com/qin-derella/p/_blank" </w:instrText>
      </w:r>
      <w:r>
        <w:rPr>
          <w:rFonts w:hint="default" w:ascii="Verdana" w:hAnsi="Verdana" w:cs="Verdana"/>
          <w:b/>
          <w:i w:val="0"/>
          <w:caps w:val="0"/>
          <w:color w:val="DF3434"/>
          <w:spacing w:val="0"/>
          <w:sz w:val="24"/>
          <w:szCs w:val="24"/>
          <w:u w:val="none"/>
          <w:shd w:val="clear" w:fill="FFFFFF"/>
        </w:rPr>
        <w:fldChar w:fldCharType="separate"/>
      </w:r>
      <w:r>
        <w:rPr>
          <w:rStyle w:val="21"/>
          <w:rFonts w:hint="default" w:ascii="Verdana" w:hAnsi="Verdana" w:cs="Verdana"/>
          <w:b/>
          <w:i w:val="0"/>
          <w:caps w:val="0"/>
          <w:color w:val="DF3434"/>
          <w:spacing w:val="0"/>
          <w:sz w:val="24"/>
          <w:szCs w:val="24"/>
          <w:u w:val="none"/>
          <w:shd w:val="clear" w:fill="FFFFFF"/>
        </w:rPr>
        <w:t>Redis</w:t>
      </w:r>
      <w:r>
        <w:rPr>
          <w:rFonts w:hint="default" w:ascii="Verdana" w:hAnsi="Verdana" w:cs="Verdana"/>
          <w:b/>
          <w:i w:val="0"/>
          <w:caps w:val="0"/>
          <w:color w:val="DF3434"/>
          <w:spacing w:val="0"/>
          <w:sz w:val="24"/>
          <w:szCs w:val="24"/>
          <w:u w:val="none"/>
          <w:shd w:val="clear" w:fill="FFFFFF"/>
        </w:rPr>
        <w:fldChar w:fldCharType="end"/>
      </w:r>
      <w:r>
        <w:rPr>
          <w:rFonts w:hint="default" w:ascii="Verdana" w:hAnsi="Verdana" w:cs="Verdana"/>
          <w:i w:val="0"/>
          <w:caps w:val="0"/>
          <w:color w:val="4B4B4B"/>
          <w:spacing w:val="0"/>
          <w:sz w:val="24"/>
          <w:szCs w:val="24"/>
          <w:shd w:val="clear" w:fill="FFFFFF"/>
        </w:rPr>
        <w:t>，但是要求Memcached或Redis必须是集群。</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使用Session共享也分两种机制，两种情况如下：</w:t>
      </w:r>
    </w:p>
    <w:p>
      <w:pPr>
        <w:pStyle w:val="7"/>
        <w:rPr>
          <w:rFonts w:hint="default"/>
        </w:rPr>
      </w:pPr>
      <w:r>
        <w:rPr>
          <w:rFonts w:hint="default"/>
        </w:rPr>
        <w:t>① 粘性session处理方式</w:t>
      </w:r>
    </w:p>
    <w:p>
      <w:pPr>
        <w:pStyle w:val="8"/>
        <w:rPr>
          <w:rFonts w:hint="default"/>
        </w:rPr>
      </w:pPr>
      <w:r>
        <w:rPr>
          <w:rFonts w:hint="default"/>
        </w:rPr>
        <w:t>原理</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不同的 tomcat指定访问不同的主memcached。多个Memcached之间信息是同步的，能主从备份和高可用。用户访问时首先在tomcat中创建session，然后将session复制一份放到它对应的memcahed上。</w:t>
      </w:r>
      <w:r>
        <w:rPr>
          <w:rFonts w:hint="eastAsia" w:ascii="Verdana" w:hAnsi="Verdana" w:cs="Verdana"/>
          <w:i w:val="0"/>
          <w:caps w:val="0"/>
          <w:color w:val="4B4B4B"/>
          <w:spacing w:val="0"/>
          <w:sz w:val="24"/>
          <w:szCs w:val="24"/>
          <w:shd w:val="clear" w:fill="FFFFFF"/>
          <w:lang w:val="en-US" w:eastAsia="zh-CN"/>
        </w:rPr>
        <w:tab/>
      </w:r>
      <w:r>
        <w:rPr>
          <w:rFonts w:hint="default" w:ascii="Verdana" w:hAnsi="Verdana" w:cs="Verdana"/>
          <w:i w:val="0"/>
          <w:caps w:val="0"/>
          <w:color w:val="4B4B4B"/>
          <w:spacing w:val="0"/>
          <w:sz w:val="24"/>
          <w:szCs w:val="24"/>
          <w:shd w:val="clear" w:fill="FFFFFF"/>
        </w:rPr>
        <w:t>memcache只起备份作用，读写都在tomcat上。当某一个tomcat挂掉后，集群将用户的访问定位到备tomcat上，然后根据cookie中存储的SessionId找session，找不到时，再去相应的memcached上去session，找到之后将其复制到备tomcat上。</w:t>
      </w:r>
    </w:p>
    <w:p>
      <w:pPr>
        <w:pStyle w:val="16"/>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drawing>
          <wp:inline distT="0" distB="0" distL="114300" distR="114300">
            <wp:extent cx="5724525" cy="3238500"/>
            <wp:effectExtent l="0" t="0" r="9525" b="0"/>
            <wp:docPr id="1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7"/>
                    <pic:cNvPicPr>
                      <a:picLocks noChangeAspect="1"/>
                    </pic:cNvPicPr>
                  </pic:nvPicPr>
                  <pic:blipFill>
                    <a:blip r:embed="rId18"/>
                    <a:stretch>
                      <a:fillRect/>
                    </a:stretch>
                  </pic:blipFill>
                  <pic:spPr>
                    <a:xfrm>
                      <a:off x="0" y="0"/>
                      <a:ext cx="5724525" cy="3238500"/>
                    </a:xfrm>
                    <a:prstGeom prst="rect">
                      <a:avLst/>
                    </a:prstGeom>
                    <a:noFill/>
                    <a:ln w="9525">
                      <a:noFill/>
                    </a:ln>
                  </pic:spPr>
                </pic:pic>
              </a:graphicData>
            </a:graphic>
          </wp:inline>
        </w:drawing>
      </w:r>
    </w:p>
    <w:p>
      <w:pPr>
        <w:pStyle w:val="7"/>
        <w:rPr>
          <w:rFonts w:hint="default"/>
        </w:rPr>
      </w:pPr>
      <w:r>
        <w:rPr>
          <w:rFonts w:hint="default"/>
        </w:rPr>
        <w:t>② 非粘性session处理方式</w:t>
      </w:r>
    </w:p>
    <w:p>
      <w:pPr>
        <w:pStyle w:val="8"/>
        <w:rPr>
          <w:rFonts w:hint="default"/>
        </w:rPr>
      </w:pPr>
      <w:r>
        <w:rPr>
          <w:rFonts w:hint="default"/>
        </w:rPr>
        <w:t>原理</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memcached做主从复制，写入session都往从memcached服务上写，读取都从主memcached读取，tomcat本身不存储session</w:t>
      </w:r>
    </w:p>
    <w:p>
      <w:pPr>
        <w:pStyle w:val="16"/>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drawing>
          <wp:inline distT="0" distB="0" distL="114300" distR="114300">
            <wp:extent cx="5686425" cy="3467100"/>
            <wp:effectExtent l="0" t="0" r="9525" b="0"/>
            <wp:docPr id="1"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8"/>
                    <pic:cNvPicPr>
                      <a:picLocks noChangeAspect="1"/>
                    </pic:cNvPicPr>
                  </pic:nvPicPr>
                  <pic:blipFill>
                    <a:blip r:embed="rId19"/>
                    <a:stretch>
                      <a:fillRect/>
                    </a:stretch>
                  </pic:blipFill>
                  <pic:spPr>
                    <a:xfrm>
                      <a:off x="0" y="0"/>
                      <a:ext cx="5686425" cy="3467100"/>
                    </a:xfrm>
                    <a:prstGeom prst="rect">
                      <a:avLst/>
                    </a:prstGeom>
                    <a:noFill/>
                    <a:ln w="9525">
                      <a:noFill/>
                    </a:ln>
                  </pic:spPr>
                </pic:pic>
              </a:graphicData>
            </a:graphic>
          </wp:inline>
        </w:drawing>
      </w:r>
    </w:p>
    <w:p>
      <w:pPr>
        <w:pStyle w:val="8"/>
        <w:rPr>
          <w:rFonts w:hint="default"/>
        </w:rPr>
      </w:pPr>
      <w:r>
        <w:rPr>
          <w:rFonts w:hint="default"/>
        </w:rPr>
        <w:t>优点</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可容错，session实时响应。</w:t>
      </w:r>
    </w:p>
    <w:p>
      <w:pPr>
        <w:pStyle w:val="8"/>
        <w:rPr>
          <w:rFonts w:hint="default"/>
        </w:rPr>
      </w:pPr>
      <w:r>
        <w:rPr>
          <w:rFonts w:hint="default"/>
        </w:rPr>
        <w:t>实现方式</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用开源的msm插件解决tomcat之间的session共享：Memcached_Session_Manager（MSM）</w:t>
      </w:r>
    </w:p>
    <w:p>
      <w:pPr>
        <w:pStyle w:val="16"/>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a. 复制相关jar包到tomcat/lib 目录下</w:t>
      </w:r>
    </w:p>
    <w:p>
      <w:pPr>
        <w:pStyle w:val="15"/>
        <w:keepNext w:val="0"/>
        <w:keepLines w:val="0"/>
        <w:widowControl/>
        <w:suppressLineNumbers w:val="0"/>
        <w:shd w:val="clear" w:fill="FFFFFF"/>
        <w:spacing w:before="0" w:beforeAutospacing="0" w:after="0" w:afterAutospacing="0"/>
        <w:ind w:left="0" w:firstLine="0"/>
        <w:rPr>
          <w:rFonts w:hint="default" w:ascii="Courier New" w:hAnsi="Courier New" w:cs="Courier New"/>
          <w:i w:val="0"/>
          <w:caps w:val="0"/>
          <w:color w:val="0000FF"/>
          <w:spacing w:val="0"/>
          <w:sz w:val="24"/>
          <w:szCs w:val="24"/>
          <w:shd w:val="clear" w:fill="F5F5F5"/>
        </w:rPr>
      </w:pPr>
      <w:r>
        <w:rPr>
          <w:rStyle w:val="22"/>
          <w:rFonts w:hint="default" w:ascii="Courier New" w:hAnsi="Courier New" w:cs="Courier New"/>
          <w:i w:val="0"/>
          <w:caps w:val="0"/>
          <w:color w:val="4B4B4B"/>
          <w:spacing w:val="0"/>
          <w:sz w:val="24"/>
          <w:szCs w:val="24"/>
          <w:bdr w:val="single" w:color="CCCCCC" w:sz="6" w:space="0"/>
          <w:shd w:val="clear" w:fill="F5F5F5"/>
        </w:rPr>
        <w:t>JAVA memcached客户端：spymemcached</w:t>
      </w:r>
      <w:r>
        <w:rPr>
          <w:rFonts w:hint="default" w:ascii="Courier New" w:hAnsi="Courier New" w:cs="Courier New"/>
          <w:i w:val="0"/>
          <w:caps w:val="0"/>
          <w:color w:val="0000FF"/>
          <w:spacing w:val="0"/>
          <w:sz w:val="24"/>
          <w:szCs w:val="24"/>
          <w:shd w:val="clear" w:fill="F5F5F5"/>
        </w:rPr>
        <w:t>.jar</w:t>
      </w:r>
    </w:p>
    <w:p>
      <w:pPr>
        <w:pStyle w:val="15"/>
        <w:keepNext w:val="0"/>
        <w:keepLines w:val="0"/>
        <w:widowControl/>
        <w:suppressLineNumbers w:val="0"/>
        <w:shd w:val="clear" w:fill="FFFFFF"/>
        <w:spacing w:before="0" w:beforeAutospacing="0" w:after="0" w:afterAutospacing="0"/>
        <w:ind w:left="0" w:firstLine="0"/>
        <w:rPr>
          <w:rFonts w:hint="default" w:ascii="Courier New" w:hAnsi="Courier New" w:cs="Courier New"/>
          <w:i w:val="0"/>
          <w:caps w:val="0"/>
          <w:color w:val="0000FF"/>
          <w:spacing w:val="0"/>
          <w:sz w:val="24"/>
          <w:szCs w:val="24"/>
          <w:shd w:val="clear" w:fill="F5F5F5"/>
        </w:rPr>
      </w:pPr>
    </w:p>
    <w:p>
      <w:pPr>
        <w:pStyle w:val="15"/>
        <w:keepNext w:val="0"/>
        <w:keepLines w:val="0"/>
        <w:widowControl/>
        <w:suppressLineNumbers w:val="0"/>
        <w:shd w:val="clear" w:fill="FFFFFF"/>
        <w:spacing w:before="0" w:beforeAutospacing="0" w:after="0" w:afterAutospacing="0"/>
        <w:ind w:left="0" w:firstLine="0"/>
        <w:rPr>
          <w:rFonts w:hint="default" w:ascii="Courier New" w:hAnsi="Courier New" w:cs="Courier New"/>
          <w:i w:val="0"/>
          <w:caps w:val="0"/>
          <w:color w:val="0000FF"/>
          <w:spacing w:val="0"/>
          <w:sz w:val="24"/>
          <w:szCs w:val="24"/>
          <w:shd w:val="clear" w:fill="F5F5F5"/>
        </w:rPr>
      </w:pPr>
      <w:r>
        <w:rPr>
          <w:rFonts w:hint="default" w:ascii="Courier New" w:hAnsi="Courier New" w:cs="Courier New"/>
          <w:i w:val="0"/>
          <w:caps w:val="0"/>
          <w:color w:val="0000FF"/>
          <w:spacing w:val="0"/>
          <w:sz w:val="24"/>
          <w:szCs w:val="24"/>
          <w:shd w:val="clear" w:fill="F5F5F5"/>
        </w:rPr>
        <w:t>msm项目相关的jar包：</w:t>
      </w:r>
    </w:p>
    <w:p>
      <w:pPr>
        <w:pStyle w:val="15"/>
        <w:keepNext w:val="0"/>
        <w:keepLines w:val="0"/>
        <w:widowControl/>
        <w:suppressLineNumbers w:val="0"/>
        <w:shd w:val="clear" w:fill="FFFFFF"/>
        <w:spacing w:before="0" w:beforeAutospacing="0" w:after="0" w:afterAutospacing="0"/>
        <w:ind w:left="0" w:firstLine="0"/>
        <w:rPr>
          <w:rFonts w:hint="default" w:ascii="Courier New" w:hAnsi="Courier New" w:cs="Courier New"/>
          <w:i w:val="0"/>
          <w:caps w:val="0"/>
          <w:color w:val="0000FF"/>
          <w:spacing w:val="0"/>
          <w:sz w:val="24"/>
          <w:szCs w:val="24"/>
          <w:shd w:val="clear" w:fill="F5F5F5"/>
        </w:rPr>
      </w:pPr>
      <w:r>
        <w:rPr>
          <w:rStyle w:val="48"/>
          <w:rFonts w:hint="default" w:ascii="Courier New" w:hAnsi="Courier New" w:cs="Courier New"/>
          <w:i w:val="0"/>
          <w:caps w:val="0"/>
          <w:color w:val="0000FF"/>
          <w:spacing w:val="0"/>
          <w:sz w:val="24"/>
          <w:szCs w:val="24"/>
          <w:shd w:val="clear" w:fill="F5F5F5"/>
        </w:rPr>
        <w:t>1. 核心包，memcached</w:t>
      </w:r>
      <w:r>
        <w:rPr>
          <w:rFonts w:hint="default" w:ascii="Courier New" w:hAnsi="Courier New" w:cs="Courier New"/>
          <w:i w:val="0"/>
          <w:caps w:val="0"/>
          <w:color w:val="A31515"/>
          <w:spacing w:val="0"/>
          <w:sz w:val="24"/>
          <w:szCs w:val="24"/>
          <w:shd w:val="clear" w:fill="F5F5F5"/>
        </w:rPr>
        <w:t>-session-manager-{version}</w:t>
      </w:r>
      <w:r>
        <w:rPr>
          <w:rFonts w:hint="default" w:ascii="Courier New" w:hAnsi="Courier New" w:cs="Courier New"/>
          <w:i w:val="0"/>
          <w:caps w:val="0"/>
          <w:color w:val="0000FF"/>
          <w:spacing w:val="0"/>
          <w:sz w:val="24"/>
          <w:szCs w:val="24"/>
          <w:shd w:val="clear" w:fill="F5F5F5"/>
        </w:rPr>
        <w:t>.jar</w:t>
      </w:r>
      <w:r>
        <w:rPr>
          <w:rStyle w:val="48"/>
          <w:rFonts w:hint="default" w:ascii="Courier New" w:hAnsi="Courier New" w:cs="Courier New"/>
          <w:i w:val="0"/>
          <w:caps w:val="0"/>
          <w:color w:val="0000FF"/>
          <w:spacing w:val="0"/>
          <w:sz w:val="24"/>
          <w:szCs w:val="24"/>
          <w:shd w:val="clear" w:fill="F5F5F5"/>
        </w:rPr>
        <w:t>2. Tomcat版本对应的jar包：memcached</w:t>
      </w:r>
      <w:r>
        <w:rPr>
          <w:rFonts w:hint="default" w:ascii="Courier New" w:hAnsi="Courier New" w:cs="Courier New"/>
          <w:i w:val="0"/>
          <w:caps w:val="0"/>
          <w:color w:val="A31515"/>
          <w:spacing w:val="0"/>
          <w:sz w:val="24"/>
          <w:szCs w:val="24"/>
          <w:shd w:val="clear" w:fill="F5F5F5"/>
        </w:rPr>
        <w:t>-session-manager-tc{tomcat-version}-{version}</w:t>
      </w:r>
      <w:r>
        <w:rPr>
          <w:rFonts w:hint="default" w:ascii="Courier New" w:hAnsi="Courier New" w:cs="Courier New"/>
          <w:i w:val="0"/>
          <w:caps w:val="0"/>
          <w:color w:val="0000FF"/>
          <w:spacing w:val="0"/>
          <w:sz w:val="24"/>
          <w:szCs w:val="24"/>
          <w:shd w:val="clear" w:fill="F5F5F5"/>
        </w:rPr>
        <w:t>.jar</w:t>
      </w:r>
    </w:p>
    <w:p>
      <w:pPr>
        <w:pStyle w:val="15"/>
        <w:keepNext w:val="0"/>
        <w:keepLines w:val="0"/>
        <w:widowControl/>
        <w:suppressLineNumbers w:val="0"/>
        <w:shd w:val="clear" w:fill="FFFFFF"/>
        <w:spacing w:before="0" w:beforeAutospacing="0" w:after="0" w:afterAutospacing="0"/>
        <w:ind w:left="0" w:firstLine="0"/>
        <w:rPr>
          <w:rFonts w:hint="default" w:ascii="Courier New" w:hAnsi="Courier New" w:cs="Courier New"/>
          <w:i w:val="0"/>
          <w:caps w:val="0"/>
          <w:color w:val="0000FF"/>
          <w:spacing w:val="0"/>
          <w:sz w:val="24"/>
          <w:szCs w:val="24"/>
          <w:shd w:val="clear" w:fill="F5F5F5"/>
        </w:rPr>
      </w:pPr>
    </w:p>
    <w:p>
      <w:pPr>
        <w:pStyle w:val="15"/>
        <w:keepNext w:val="0"/>
        <w:keepLines w:val="0"/>
        <w:widowControl/>
        <w:suppressLineNumbers w:val="0"/>
        <w:shd w:val="clear" w:fill="FFFFFF"/>
        <w:spacing w:before="0" w:beforeAutospacing="0" w:after="0" w:afterAutospacing="0"/>
        <w:ind w:left="0" w:firstLine="0"/>
        <w:rPr>
          <w:i w:val="0"/>
          <w:caps w:val="0"/>
          <w:color w:val="4B4B4B"/>
          <w:spacing w:val="0"/>
          <w:sz w:val="24"/>
          <w:szCs w:val="24"/>
        </w:rPr>
      </w:pPr>
      <w:r>
        <w:rPr>
          <w:rFonts w:hint="default" w:ascii="Courier New" w:hAnsi="Courier New" w:cs="Courier New"/>
          <w:i w:val="0"/>
          <w:caps w:val="0"/>
          <w:color w:val="0000FF"/>
          <w:spacing w:val="0"/>
          <w:sz w:val="24"/>
          <w:szCs w:val="24"/>
          <w:shd w:val="clear" w:fill="F5F5F5"/>
        </w:rPr>
        <w:t>序列化工具包：可选kryo，javolution,xstream等，不设置时使用jdk默认序列化。</w:t>
      </w:r>
    </w:p>
    <w:p>
      <w:pPr>
        <w:pStyle w:val="16"/>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b. 配置Context.xml ，加入处理Session的Manager</w:t>
      </w:r>
    </w:p>
    <w:p>
      <w:pPr>
        <w:pStyle w:val="16"/>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粘性模式配置：</w:t>
      </w:r>
    </w:p>
    <w:p>
      <w:pPr>
        <w:pStyle w:val="16"/>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drawing>
          <wp:inline distT="0" distB="0" distL="114300" distR="114300">
            <wp:extent cx="8296275" cy="1743075"/>
            <wp:effectExtent l="0" t="0" r="9525" b="9525"/>
            <wp:docPr id="18"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9"/>
                    <pic:cNvPicPr>
                      <a:picLocks noChangeAspect="1"/>
                    </pic:cNvPicPr>
                  </pic:nvPicPr>
                  <pic:blipFill>
                    <a:blip r:embed="rId20"/>
                    <a:stretch>
                      <a:fillRect/>
                    </a:stretch>
                  </pic:blipFill>
                  <pic:spPr>
                    <a:xfrm>
                      <a:off x="0" y="0"/>
                      <a:ext cx="8296275" cy="1743075"/>
                    </a:xfrm>
                    <a:prstGeom prst="rect">
                      <a:avLst/>
                    </a:prstGeom>
                    <a:noFill/>
                    <a:ln w="9525">
                      <a:noFill/>
                    </a:ln>
                  </pic:spPr>
                </pic:pic>
              </a:graphicData>
            </a:graphic>
          </wp:inline>
        </w:drawing>
      </w:r>
    </w:p>
    <w:p>
      <w:pPr>
        <w:pStyle w:val="16"/>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非粘性配置：</w:t>
      </w:r>
    </w:p>
    <w:p>
      <w:pPr>
        <w:pStyle w:val="16"/>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drawing>
          <wp:inline distT="0" distB="0" distL="114300" distR="114300">
            <wp:extent cx="8248650" cy="2305050"/>
            <wp:effectExtent l="0" t="0" r="0" b="0"/>
            <wp:docPr id="17"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60"/>
                    <pic:cNvPicPr>
                      <a:picLocks noChangeAspect="1"/>
                    </pic:cNvPicPr>
                  </pic:nvPicPr>
                  <pic:blipFill>
                    <a:blip r:embed="rId21"/>
                    <a:stretch>
                      <a:fillRect/>
                    </a:stretch>
                  </pic:blipFill>
                  <pic:spPr>
                    <a:xfrm>
                      <a:off x="0" y="0"/>
                      <a:ext cx="8248650" cy="2305050"/>
                    </a:xfrm>
                    <a:prstGeom prst="rect">
                      <a:avLst/>
                    </a:prstGeom>
                    <a:noFill/>
                    <a:ln w="9525">
                      <a:noFill/>
                    </a:ln>
                  </pic:spPr>
                </pic:pic>
              </a:graphicData>
            </a:graphic>
          </wp:inline>
        </w:drawing>
      </w:r>
    </w:p>
    <w:p>
      <w:pPr>
        <w:pStyle w:val="6"/>
        <w:rPr>
          <w:rFonts w:hint="default"/>
        </w:rPr>
      </w:pPr>
      <w:r>
        <w:rPr>
          <w:rFonts w:hint="default"/>
        </w:rPr>
        <w:t>第四种：session持久化到</w:t>
      </w:r>
      <w:r>
        <w:rPr>
          <w:rFonts w:hint="default"/>
        </w:rPr>
        <w:fldChar w:fldCharType="begin"/>
      </w:r>
      <w:r>
        <w:rPr>
          <w:rFonts w:hint="default"/>
        </w:rPr>
        <w:instrText xml:space="preserve"> HYPERLINK "http://lib.csdn.net/base/mysql" \o "MySQL知识库" \t "https://www.cnblogs.com/qin-derella/p/_blank" </w:instrText>
      </w:r>
      <w:r>
        <w:rPr>
          <w:rFonts w:hint="default"/>
        </w:rPr>
        <w:fldChar w:fldCharType="separate"/>
      </w:r>
      <w:r>
        <w:rPr>
          <w:rStyle w:val="21"/>
          <w:rFonts w:hint="default" w:ascii="Verdana" w:hAnsi="Verdana" w:cs="Verdana"/>
          <w:b/>
          <w:i w:val="0"/>
          <w:caps w:val="0"/>
          <w:color w:val="DF3434"/>
          <w:spacing w:val="0"/>
          <w:szCs w:val="24"/>
          <w:u w:val="none"/>
          <w:shd w:val="clear" w:fill="FFFFFF"/>
        </w:rPr>
        <w:t>数据库</w:t>
      </w:r>
      <w:r>
        <w:rPr>
          <w:rFonts w:hint="default"/>
        </w:rPr>
        <w:fldChar w:fldCharType="end"/>
      </w:r>
    </w:p>
    <w:p>
      <w:pPr>
        <w:pStyle w:val="7"/>
        <w:rPr>
          <w:rFonts w:hint="default"/>
        </w:rPr>
      </w:pPr>
      <w:r>
        <w:rPr>
          <w:rFonts w:hint="default"/>
        </w:rPr>
        <w:t>原理</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就不用多说了吧，拿出一个数据库，专门用来存储session信息。保证session的持久化。</w:t>
      </w:r>
    </w:p>
    <w:p>
      <w:pPr>
        <w:pStyle w:val="7"/>
        <w:rPr>
          <w:rFonts w:hint="default"/>
        </w:rPr>
      </w:pPr>
      <w:r>
        <w:rPr>
          <w:rFonts w:hint="default"/>
        </w:rPr>
        <w:t>优点</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eastAsia" w:ascii="Verdana" w:hAnsi="Verdana" w:eastAsia="微软雅黑" w:cs="Verdana"/>
          <w:i w:val="0"/>
          <w:caps w:val="0"/>
          <w:color w:val="4B4B4B"/>
          <w:spacing w:val="0"/>
          <w:sz w:val="24"/>
          <w:szCs w:val="24"/>
          <w:lang w:eastAsia="zh-CN"/>
        </w:rPr>
      </w:pPr>
      <w:r>
        <w:rPr>
          <w:rFonts w:hint="default" w:ascii="Verdana" w:hAnsi="Verdana" w:cs="Verdana"/>
          <w:i w:val="0"/>
          <w:caps w:val="0"/>
          <w:color w:val="4B4B4B"/>
          <w:spacing w:val="0"/>
          <w:sz w:val="24"/>
          <w:szCs w:val="24"/>
          <w:shd w:val="clear" w:fill="FFFFFF"/>
        </w:rPr>
        <w:t>服务器出现问题，session不会丢失</w:t>
      </w:r>
      <w:r>
        <w:rPr>
          <w:rFonts w:hint="eastAsia" w:ascii="Verdana" w:hAnsi="Verdana" w:cs="Verdana"/>
          <w:i w:val="0"/>
          <w:caps w:val="0"/>
          <w:color w:val="4B4B4B"/>
          <w:spacing w:val="0"/>
          <w:sz w:val="24"/>
          <w:szCs w:val="24"/>
          <w:shd w:val="clear" w:fill="FFFFFF"/>
          <w:lang w:eastAsia="zh-CN"/>
        </w:rPr>
        <w:t>。</w:t>
      </w:r>
    </w:p>
    <w:p>
      <w:pPr>
        <w:pStyle w:val="7"/>
        <w:rPr>
          <w:rFonts w:hint="default"/>
        </w:rPr>
      </w:pPr>
      <w:r>
        <w:rPr>
          <w:rFonts w:hint="default"/>
        </w:rPr>
        <w:t>缺点</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如果网站的访问量很大，把session存储到数据库中，会对数据库造成很大压力，还需要增加额外的开销维护数据库。</w:t>
      </w:r>
    </w:p>
    <w:p>
      <w:pPr>
        <w:pStyle w:val="6"/>
        <w:rPr>
          <w:rFonts w:hint="default"/>
        </w:rPr>
      </w:pPr>
      <w:r>
        <w:rPr>
          <w:rFonts w:hint="default"/>
        </w:rPr>
        <w:t>第五种terracotta实现session复制</w:t>
      </w:r>
    </w:p>
    <w:p>
      <w:pPr>
        <w:pStyle w:val="7"/>
        <w:rPr>
          <w:rFonts w:hint="default"/>
        </w:rPr>
      </w:pPr>
      <w:r>
        <w:rPr>
          <w:rFonts w:hint="default"/>
        </w:rPr>
        <w:t>原理</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Terracotta的基本原理是对于集群间共享的数据，当在一个节点发生变化的时候，Terracotta只把变化的部分发送给Terracotta服务器，然后由服务器把它转发给真正需要这个数据的节点。可以看成是对第二种方案的优化。</w:t>
      </w:r>
    </w:p>
    <w:p>
      <w:pPr>
        <w:pStyle w:val="16"/>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4B4B4B"/>
          <w:spacing w:val="0"/>
          <w:sz w:val="24"/>
          <w:szCs w:val="24"/>
          <w:shd w:val="clear" w:fill="FFFFFF"/>
        </w:rPr>
      </w:pPr>
      <w:r>
        <w:rPr>
          <w:rFonts w:hint="default" w:ascii="Verdana" w:hAnsi="Verdana" w:cs="Verdana"/>
          <w:i w:val="0"/>
          <w:caps w:val="0"/>
          <w:color w:val="4B4B4B"/>
          <w:spacing w:val="0"/>
          <w:sz w:val="24"/>
          <w:szCs w:val="24"/>
          <w:shd w:val="clear" w:fill="FFFFFF"/>
        </w:rPr>
        <w:drawing>
          <wp:inline distT="0" distB="0" distL="114300" distR="114300">
            <wp:extent cx="8486775" cy="5162550"/>
            <wp:effectExtent l="0" t="0" r="9525" b="0"/>
            <wp:docPr id="1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22"/>
                    <a:stretch>
                      <a:fillRect/>
                    </a:stretch>
                  </pic:blipFill>
                  <pic:spPr>
                    <a:xfrm>
                      <a:off x="0" y="0"/>
                      <a:ext cx="8486775" cy="5162550"/>
                    </a:xfrm>
                    <a:prstGeom prst="rect">
                      <a:avLst/>
                    </a:prstGeom>
                    <a:noFill/>
                    <a:ln w="9525">
                      <a:noFill/>
                    </a:ln>
                  </pic:spPr>
                </pic:pic>
              </a:graphicData>
            </a:graphic>
          </wp:inline>
        </w:drawing>
      </w:r>
      <w:r>
        <w:rPr>
          <w:rFonts w:hint="default" w:ascii="Verdana" w:hAnsi="Verdana" w:cs="Verdana"/>
          <w:i w:val="0"/>
          <w:caps w:val="0"/>
          <w:color w:val="4B4B4B"/>
          <w:spacing w:val="0"/>
          <w:sz w:val="24"/>
          <w:szCs w:val="24"/>
          <w:shd w:val="clear" w:fill="FFFFFF"/>
        </w:rPr>
        <w:t> </w:t>
      </w:r>
      <w:r>
        <w:rPr>
          <w:rFonts w:hint="default" w:ascii="Verdana" w:hAnsi="Verdana" w:cs="Verdana"/>
          <w:i w:val="0"/>
          <w:caps w:val="0"/>
          <w:color w:val="4B4B4B"/>
          <w:spacing w:val="0"/>
          <w:sz w:val="24"/>
          <w:szCs w:val="24"/>
          <w:shd w:val="clear" w:fill="FFFFFF"/>
        </w:rPr>
        <w:br w:type="textWrapping"/>
      </w:r>
    </w:p>
    <w:p>
      <w:pPr>
        <w:pStyle w:val="7"/>
        <w:rPr>
          <w:rStyle w:val="28"/>
          <w:rFonts w:hint="default"/>
          <w:b/>
          <w:bCs/>
        </w:rPr>
      </w:pPr>
      <w:r>
        <w:rPr>
          <w:rFonts w:hint="default"/>
        </w:rPr>
        <w:t>优点</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default" w:ascii="Verdana" w:hAnsi="Verdana" w:cs="Verdana"/>
          <w:i w:val="0"/>
          <w:caps w:val="0"/>
          <w:color w:val="4B4B4B"/>
          <w:spacing w:val="0"/>
          <w:sz w:val="24"/>
          <w:szCs w:val="24"/>
        </w:rPr>
      </w:pPr>
      <w:r>
        <w:rPr>
          <w:rFonts w:hint="default" w:ascii="Verdana" w:hAnsi="Verdana" w:cs="Verdana"/>
          <w:i w:val="0"/>
          <w:caps w:val="0"/>
          <w:color w:val="4B4B4B"/>
          <w:spacing w:val="0"/>
          <w:sz w:val="24"/>
          <w:szCs w:val="24"/>
          <w:shd w:val="clear" w:fill="FFFFFF"/>
        </w:rPr>
        <w:t>这样对网络的压力就非常小，各个节点也不必浪费CPU时间和内存进行大量的序列化操作。把这种集群间数据共享的机制应用在session同步上，既避免了对数据库的依赖，又能达到负载均衡和灾难恢复的效果。</w:t>
      </w:r>
    </w:p>
    <w:p>
      <w:pPr>
        <w:pStyle w:val="6"/>
        <w:rPr>
          <w:rFonts w:hint="default"/>
        </w:rPr>
      </w:pPr>
      <w:r>
        <w:rPr>
          <w:rFonts w:hint="default"/>
        </w:rPr>
        <w:t>小结</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default" w:ascii="Verdana" w:hAnsi="Verdana" w:cs="Verdana"/>
          <w:i w:val="0"/>
          <w:caps w:val="0"/>
          <w:color w:val="4B4B4B"/>
          <w:spacing w:val="0"/>
          <w:sz w:val="24"/>
          <w:szCs w:val="24"/>
          <w:shd w:val="clear" w:fill="FFFFFF"/>
        </w:rPr>
      </w:pPr>
      <w:r>
        <w:rPr>
          <w:rFonts w:hint="default" w:ascii="Verdana" w:hAnsi="Verdana" w:cs="Verdana"/>
          <w:i w:val="0"/>
          <w:caps w:val="0"/>
          <w:color w:val="4B4B4B"/>
          <w:spacing w:val="0"/>
          <w:sz w:val="24"/>
          <w:szCs w:val="24"/>
          <w:shd w:val="clear" w:fill="FFFFFF"/>
        </w:rPr>
        <w:t>以上讲述的就是集群或分布式环境下，session的5种处理策略。其中就应用广泛性而言，第三种方式，也就是基于第三方缓存框架共享session，应用的最为广泛，无论是效率还是扩展性都很好。而Terracotta作为一个JVM级的开源群集框架，不仅提供HTTP Session复制，它还能做分布式缓存，POJO群集，跨越群集的JVM来实现分布式应用程序协调等，也值得学习一下。</w:t>
      </w:r>
    </w:p>
    <w:p>
      <w:pPr>
        <w:pStyle w:val="5"/>
        <w:rPr>
          <w:rFonts w:hint="eastAsia"/>
          <w:lang w:val="en-US" w:eastAsia="zh-CN"/>
        </w:rPr>
      </w:pPr>
      <w:r>
        <w:rPr>
          <w:rFonts w:hint="eastAsia"/>
          <w:lang w:val="en-US" w:eastAsia="zh-CN"/>
        </w:rPr>
        <w:t>4.2.3 分布式锁的实现与应用场景对比</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在传统的基于数据库的架构中，对于数据的抢占问题往往是通过数据库事务（ACID）来保证的。在分布式环境中，出于对性能以及一致性敏感度的要求，使得分布式锁成为了一种比较常见而高效的解决方案。</w:t>
      </w:r>
    </w:p>
    <w:p>
      <w:pPr>
        <w:pStyle w:val="6"/>
        <w:rPr>
          <w:rFonts w:hint="eastAsia"/>
        </w:rPr>
      </w:pPr>
      <w:r>
        <w:rPr>
          <w:rFonts w:hint="eastAsia"/>
        </w:rPr>
        <w:t>应用场景介绍</w:t>
      </w:r>
    </w:p>
    <w:p>
      <w:pPr>
        <w:pStyle w:val="7"/>
        <w:rPr>
          <w:rFonts w:hint="eastAsia" w:ascii="微软雅黑" w:hAnsi="微软雅黑" w:eastAsia="微软雅黑" w:cs="微软雅黑"/>
          <w:color w:val="4F4F4F"/>
          <w:sz w:val="24"/>
          <w:szCs w:val="24"/>
        </w:rPr>
      </w:pPr>
      <w:r>
        <w:rPr>
          <w:rFonts w:hint="eastAsia"/>
        </w:rPr>
        <w:t>场景1</w:t>
      </w:r>
      <w:r>
        <w:rPr>
          <w:rFonts w:hint="eastAsia" w:ascii="微软雅黑" w:hAnsi="微软雅黑" w:eastAsia="微软雅黑" w:cs="微软雅黑"/>
          <w:color w:val="4F4F4F"/>
          <w:sz w:val="24"/>
          <w:szCs w:val="24"/>
        </w:rPr>
        <w:br w:type="textWrapping"/>
      </w:r>
      <w:r>
        <w:rPr>
          <w:rFonts w:hint="eastAsia" w:ascii="微软雅黑" w:hAnsi="微软雅黑" w:eastAsia="微软雅黑" w:cs="微软雅黑"/>
          <w:color w:val="4F4F4F"/>
          <w:sz w:val="24"/>
          <w:szCs w:val="24"/>
        </w:rPr>
        <w:drawing>
          <wp:inline distT="0" distB="0" distL="114300" distR="114300">
            <wp:extent cx="10563225" cy="2009775"/>
            <wp:effectExtent l="0" t="0" r="9525" b="9525"/>
            <wp:docPr id="2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descr="IMG_256"/>
                    <pic:cNvPicPr>
                      <a:picLocks noChangeAspect="1"/>
                    </pic:cNvPicPr>
                  </pic:nvPicPr>
                  <pic:blipFill>
                    <a:blip r:embed="rId23"/>
                    <a:stretch>
                      <a:fillRect/>
                    </a:stretch>
                  </pic:blipFill>
                  <pic:spPr>
                    <a:xfrm>
                      <a:off x="0" y="0"/>
                      <a:ext cx="10563225" cy="200977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Style w:val="28"/>
          <w:rFonts w:hint="eastAsia"/>
        </w:rPr>
        <w:t>场景2 </w:t>
      </w:r>
      <w:r>
        <w:rPr>
          <w:rFonts w:hint="eastAsia" w:ascii="微软雅黑" w:hAnsi="微软雅黑" w:eastAsia="微软雅黑" w:cs="微软雅黑"/>
          <w:color w:val="4F4F4F"/>
          <w:sz w:val="24"/>
          <w:szCs w:val="24"/>
        </w:rPr>
        <w:br w:type="textWrapping"/>
      </w:r>
      <w:r>
        <w:rPr>
          <w:rFonts w:hint="eastAsia" w:ascii="微软雅黑" w:hAnsi="微软雅黑" w:cs="微软雅黑"/>
          <w:color w:val="4F4F4F"/>
          <w:sz w:val="24"/>
          <w:szCs w:val="24"/>
          <w:lang w:val="en-US" w:eastAsia="zh-CN"/>
        </w:rPr>
        <w:tab/>
      </w:r>
      <w:r>
        <w:rPr>
          <w:rFonts w:hint="eastAsia" w:ascii="微软雅黑" w:hAnsi="微软雅黑" w:eastAsia="微软雅黑" w:cs="微软雅黑"/>
          <w:color w:val="4F4F4F"/>
          <w:sz w:val="24"/>
          <w:szCs w:val="24"/>
        </w:rPr>
        <w:t>某服务提供一组任务，A请求随机从任务组中获取一个任务；B请求随机从任务组中获取一个任务。 </w:t>
      </w:r>
      <w:r>
        <w:rPr>
          <w:rFonts w:hint="eastAsia" w:ascii="微软雅黑" w:hAnsi="微软雅黑" w:eastAsia="微软雅黑" w:cs="微软雅黑"/>
          <w:color w:val="4F4F4F"/>
          <w:sz w:val="24"/>
          <w:szCs w:val="24"/>
        </w:rPr>
        <w:br w:type="textWrapping"/>
      </w:r>
      <w:r>
        <w:rPr>
          <w:rFonts w:hint="eastAsia" w:ascii="微软雅黑" w:hAnsi="微软雅黑" w:cs="微软雅黑"/>
          <w:color w:val="4F4F4F"/>
          <w:sz w:val="24"/>
          <w:szCs w:val="24"/>
          <w:lang w:val="en-US" w:eastAsia="zh-CN"/>
        </w:rPr>
        <w:tab/>
      </w:r>
      <w:r>
        <w:rPr>
          <w:rFonts w:hint="eastAsia" w:ascii="微软雅黑" w:hAnsi="微软雅黑" w:eastAsia="微软雅黑" w:cs="微软雅黑"/>
          <w:color w:val="4F4F4F"/>
          <w:sz w:val="24"/>
          <w:szCs w:val="24"/>
        </w:rPr>
        <w:t>在理想的情况下，A从任务组中挑选一个任务，任务组删除该任务，B从剩下的的任务中再挑一个，任务组删除该任务。 </w:t>
      </w:r>
      <w:r>
        <w:rPr>
          <w:rFonts w:hint="eastAsia" w:ascii="微软雅黑" w:hAnsi="微软雅黑" w:eastAsia="微软雅黑" w:cs="微软雅黑"/>
          <w:color w:val="4F4F4F"/>
          <w:sz w:val="24"/>
          <w:szCs w:val="24"/>
        </w:rPr>
        <w:br w:type="textWrapping"/>
      </w:r>
      <w:r>
        <w:rPr>
          <w:rFonts w:hint="eastAsia" w:ascii="微软雅黑" w:hAnsi="微软雅黑" w:eastAsia="微软雅黑" w:cs="微软雅黑"/>
          <w:color w:val="4F4F4F"/>
          <w:sz w:val="24"/>
          <w:szCs w:val="24"/>
        </w:rPr>
        <w:t>同样的，在真实情况下，如果不做任何处理，可能会出现A和B挑中了同一个任务的情况。</w:t>
      </w:r>
    </w:p>
    <w:p>
      <w:pPr>
        <w:pStyle w:val="6"/>
        <w:rPr>
          <w:rFonts w:hint="eastAsia"/>
        </w:rPr>
      </w:pPr>
      <w:r>
        <w:rPr>
          <w:rFonts w:hint="eastAsia"/>
        </w:rPr>
        <w:t>分布式锁设计目标</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可以保证在分布式部署的应用集群中，同一个方法在同一操作只能被一台机器上的一个线程执行。</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这把锁要是一把</w:t>
      </w:r>
      <w:r>
        <w:rPr>
          <w:rStyle w:val="18"/>
          <w:rFonts w:hint="eastAsia" w:ascii="微软雅黑" w:hAnsi="微软雅黑" w:eastAsia="微软雅黑" w:cs="微软雅黑"/>
          <w:b/>
          <w:color w:val="4F4F4F"/>
          <w:sz w:val="24"/>
          <w:szCs w:val="24"/>
        </w:rPr>
        <w:t>可重入锁</w:t>
      </w:r>
      <w:r>
        <w:rPr>
          <w:rFonts w:hint="eastAsia" w:ascii="微软雅黑" w:hAnsi="微软雅黑" w:eastAsia="微软雅黑" w:cs="微软雅黑"/>
          <w:color w:val="4F4F4F"/>
          <w:sz w:val="24"/>
          <w:szCs w:val="24"/>
        </w:rPr>
        <w:t>（避免死锁） </w:t>
      </w:r>
      <w:r>
        <w:rPr>
          <w:rFonts w:hint="eastAsia" w:ascii="微软雅黑" w:hAnsi="微软雅黑" w:eastAsia="微软雅黑" w:cs="微软雅黑"/>
          <w:color w:val="4F4F4F"/>
          <w:sz w:val="24"/>
          <w:szCs w:val="24"/>
        </w:rPr>
        <w:br w:type="textWrapping"/>
      </w:r>
      <w:r>
        <w:rPr>
          <w:rFonts w:hint="eastAsia" w:ascii="微软雅黑" w:hAnsi="微软雅黑" w:cs="微软雅黑"/>
          <w:color w:val="4F4F4F"/>
          <w:sz w:val="24"/>
          <w:szCs w:val="24"/>
          <w:lang w:val="en-US" w:eastAsia="zh-CN"/>
        </w:rPr>
        <w:tab/>
      </w:r>
      <w:r>
        <w:rPr>
          <w:rFonts w:hint="eastAsia" w:ascii="微软雅黑" w:hAnsi="微软雅黑" w:eastAsia="微软雅黑" w:cs="微软雅黑"/>
          <w:color w:val="4F4F4F"/>
          <w:sz w:val="24"/>
          <w:szCs w:val="24"/>
        </w:rPr>
        <w:t>这把锁最好是一把</w:t>
      </w:r>
      <w:r>
        <w:rPr>
          <w:rStyle w:val="18"/>
          <w:rFonts w:hint="eastAsia" w:ascii="微软雅黑" w:hAnsi="微软雅黑" w:eastAsia="微软雅黑" w:cs="微软雅黑"/>
          <w:b/>
          <w:color w:val="4F4F4F"/>
          <w:sz w:val="24"/>
          <w:szCs w:val="24"/>
        </w:rPr>
        <w:t>阻塞锁</w:t>
      </w:r>
      <w:r>
        <w:rPr>
          <w:rFonts w:hint="eastAsia" w:ascii="微软雅黑" w:hAnsi="微软雅黑" w:eastAsia="微软雅黑" w:cs="微软雅黑"/>
          <w:color w:val="4F4F4F"/>
          <w:sz w:val="24"/>
          <w:szCs w:val="24"/>
        </w:rPr>
        <w:t>（根据业务需求考虑要不要这条） </w:t>
      </w:r>
      <w:r>
        <w:rPr>
          <w:rFonts w:hint="eastAsia" w:ascii="微软雅黑" w:hAnsi="微软雅黑" w:eastAsia="微软雅黑" w:cs="微软雅黑"/>
          <w:color w:val="4F4F4F"/>
          <w:sz w:val="24"/>
          <w:szCs w:val="24"/>
        </w:rPr>
        <w:br w:type="textWrapping"/>
      </w:r>
      <w:r>
        <w:rPr>
          <w:rFonts w:hint="eastAsia" w:ascii="微软雅黑" w:hAnsi="微软雅黑" w:cs="微软雅黑"/>
          <w:color w:val="4F4F4F"/>
          <w:sz w:val="24"/>
          <w:szCs w:val="24"/>
          <w:lang w:val="en-US" w:eastAsia="zh-CN"/>
        </w:rPr>
        <w:tab/>
      </w:r>
      <w:r>
        <w:rPr>
          <w:rFonts w:hint="eastAsia" w:ascii="微软雅黑" w:hAnsi="微软雅黑" w:eastAsia="微软雅黑" w:cs="微软雅黑"/>
          <w:color w:val="4F4F4F"/>
          <w:sz w:val="24"/>
          <w:szCs w:val="24"/>
        </w:rPr>
        <w:t>这把锁有</w:t>
      </w:r>
      <w:r>
        <w:rPr>
          <w:rStyle w:val="18"/>
          <w:rFonts w:hint="eastAsia" w:ascii="微软雅黑" w:hAnsi="微软雅黑" w:eastAsia="微软雅黑" w:cs="微软雅黑"/>
          <w:b/>
          <w:color w:val="4F4F4F"/>
          <w:sz w:val="24"/>
          <w:szCs w:val="24"/>
        </w:rPr>
        <w:t>高可用</w:t>
      </w:r>
      <w:r>
        <w:rPr>
          <w:rFonts w:hint="eastAsia" w:ascii="微软雅黑" w:hAnsi="微软雅黑" w:eastAsia="微软雅黑" w:cs="微软雅黑"/>
          <w:color w:val="4F4F4F"/>
          <w:sz w:val="24"/>
          <w:szCs w:val="24"/>
        </w:rPr>
        <w:t>的获取锁和释放锁功能 </w:t>
      </w:r>
      <w:r>
        <w:rPr>
          <w:rFonts w:hint="eastAsia" w:ascii="微软雅黑" w:hAnsi="微软雅黑" w:eastAsia="微软雅黑" w:cs="微软雅黑"/>
          <w:color w:val="4F4F4F"/>
          <w:sz w:val="24"/>
          <w:szCs w:val="24"/>
        </w:rPr>
        <w:br w:type="textWrapping"/>
      </w:r>
      <w:r>
        <w:rPr>
          <w:rFonts w:hint="eastAsia" w:ascii="微软雅黑" w:hAnsi="微软雅黑" w:cs="微软雅黑"/>
          <w:color w:val="4F4F4F"/>
          <w:sz w:val="24"/>
          <w:szCs w:val="24"/>
          <w:lang w:val="en-US" w:eastAsia="zh-CN"/>
        </w:rPr>
        <w:tab/>
      </w:r>
      <w:r>
        <w:rPr>
          <w:rFonts w:hint="eastAsia" w:ascii="微软雅黑" w:hAnsi="微软雅黑" w:eastAsia="微软雅黑" w:cs="微软雅黑"/>
          <w:color w:val="4F4F4F"/>
          <w:sz w:val="24"/>
          <w:szCs w:val="24"/>
        </w:rPr>
        <w:t>这把锁获取锁和释放锁的</w:t>
      </w:r>
      <w:r>
        <w:rPr>
          <w:rStyle w:val="18"/>
          <w:rFonts w:hint="eastAsia" w:ascii="微软雅黑" w:hAnsi="微软雅黑" w:eastAsia="微软雅黑" w:cs="微软雅黑"/>
          <w:b/>
          <w:color w:val="4F4F4F"/>
          <w:sz w:val="24"/>
          <w:szCs w:val="24"/>
        </w:rPr>
        <w:t>性能</w:t>
      </w:r>
      <w:r>
        <w:rPr>
          <w:rFonts w:hint="eastAsia" w:ascii="微软雅黑" w:hAnsi="微软雅黑" w:eastAsia="微软雅黑" w:cs="微软雅黑"/>
          <w:color w:val="4F4F4F"/>
          <w:sz w:val="24"/>
          <w:szCs w:val="24"/>
        </w:rPr>
        <w:t>要好……</w:t>
      </w:r>
    </w:p>
    <w:p>
      <w:pPr>
        <w:pStyle w:val="6"/>
        <w:rPr>
          <w:rFonts w:hint="eastAsia"/>
        </w:rPr>
      </w:pPr>
      <w:r>
        <w:rPr>
          <w:rFonts w:hint="eastAsia"/>
        </w:rPr>
        <w:t>Mysql(DBMS)实现分布式锁</w:t>
      </w:r>
    </w:p>
    <w:p>
      <w:pPr>
        <w:pStyle w:val="7"/>
        <w:rPr>
          <w:rFonts w:hint="eastAsia"/>
        </w:rPr>
      </w:pPr>
      <w:r>
        <w:rPr>
          <w:rFonts w:hint="eastAsia"/>
        </w:rPr>
        <w:t>实现方式一</w:t>
      </w:r>
      <w:r>
        <w:rPr>
          <w:rFonts w:hint="eastAsia"/>
          <w:lang w:val="en-US" w:eastAsia="zh-CN"/>
        </w:rPr>
        <w:t>:</w:t>
      </w:r>
      <w:r>
        <w:rPr>
          <w:rFonts w:hint="eastAsia"/>
        </w:rPr>
        <w:t>利用mysql的隔离性</w:t>
      </w:r>
    </w:p>
    <w:p>
      <w:pPr>
        <w:pStyle w:val="8"/>
        <w:rPr>
          <w:rFonts w:hint="eastAsia"/>
        </w:rPr>
      </w:pPr>
      <w:r>
        <w:rPr>
          <w:rFonts w:hint="eastAsia"/>
        </w:rPr>
        <w:t>唯一索引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use test;</w:t>
      </w:r>
      <w:r>
        <w:rPr>
          <w:rStyle w:val="39"/>
          <w:rFonts w:hint="eastAsia" w:ascii="微软雅黑" w:hAnsi="微软雅黑" w:eastAsia="微软雅黑" w:cs="微软雅黑"/>
          <w:color w:val="000088"/>
          <w:sz w:val="24"/>
          <w:szCs w:val="24"/>
          <w:shd w:val="clear" w:fill="F6F8FA"/>
        </w:rPr>
        <w:t>CREATE</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TABLE</w:t>
      </w:r>
      <w:r>
        <w:rPr>
          <w:rFonts w:hint="eastAsia" w:ascii="微软雅黑" w:hAnsi="微软雅黑" w:eastAsia="微软雅黑" w:cs="微软雅黑"/>
          <w:color w:val="000000"/>
          <w:sz w:val="24"/>
          <w:szCs w:val="24"/>
          <w:shd w:val="clear" w:fill="F6F8FA"/>
        </w:rPr>
        <w:t xml:space="preserve"> </w:t>
      </w:r>
      <w:r>
        <w:rPr>
          <w:rStyle w:val="50"/>
          <w:rFonts w:hint="eastAsia" w:ascii="微软雅黑" w:hAnsi="微软雅黑" w:eastAsia="微软雅黑" w:cs="微软雅黑"/>
          <w:color w:val="009900"/>
          <w:sz w:val="24"/>
          <w:szCs w:val="24"/>
          <w:shd w:val="clear" w:fill="F6F8FA"/>
        </w:rPr>
        <w:t>`DistributedLock`</w:t>
      </w:r>
      <w:r>
        <w:rPr>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Fonts w:hint="eastAsia" w:ascii="微软雅黑" w:hAnsi="微软雅黑" w:eastAsia="微软雅黑" w:cs="微软雅黑"/>
          <w:color w:val="000000"/>
          <w:sz w:val="24"/>
          <w:szCs w:val="24"/>
          <w:shd w:val="clear" w:fill="F6F8FA"/>
        </w:rPr>
      </w:pPr>
      <w:r>
        <w:rPr>
          <w:rFonts w:hint="eastAsia" w:ascii="微软雅黑" w:hAnsi="微软雅黑" w:eastAsia="微软雅黑" w:cs="微软雅黑"/>
          <w:color w:val="000000"/>
          <w:sz w:val="24"/>
          <w:szCs w:val="24"/>
          <w:shd w:val="clear" w:fill="F6F8FA"/>
        </w:rPr>
        <w:t xml:space="preserve">  </w:t>
      </w:r>
      <w:r>
        <w:rPr>
          <w:rStyle w:val="50"/>
          <w:rFonts w:hint="eastAsia" w:ascii="微软雅黑" w:hAnsi="微软雅黑" w:eastAsia="微软雅黑" w:cs="微软雅黑"/>
          <w:color w:val="009900"/>
          <w:sz w:val="24"/>
          <w:szCs w:val="24"/>
          <w:shd w:val="clear" w:fill="F6F8FA"/>
        </w:rPr>
        <w:t>`id`</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int</w:t>
      </w:r>
      <w:r>
        <w:rPr>
          <w:rFonts w:hint="eastAsia" w:ascii="微软雅黑" w:hAnsi="微软雅黑" w:eastAsia="微软雅黑" w:cs="微软雅黑"/>
          <w:color w:val="000000"/>
          <w:sz w:val="24"/>
          <w:szCs w:val="24"/>
          <w:shd w:val="clear" w:fill="F6F8FA"/>
        </w:rPr>
        <w:t>(</w:t>
      </w:r>
      <w:r>
        <w:rPr>
          <w:rStyle w:val="48"/>
          <w:rFonts w:hint="eastAsia" w:ascii="微软雅黑" w:hAnsi="微软雅黑" w:eastAsia="微软雅黑" w:cs="微软雅黑"/>
          <w:color w:val="006666"/>
          <w:sz w:val="24"/>
          <w:szCs w:val="24"/>
          <w:shd w:val="clear" w:fill="F6F8FA"/>
        </w:rPr>
        <w:t>11</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NOT</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NULL</w:t>
      </w:r>
      <w:r>
        <w:rPr>
          <w:rFonts w:hint="eastAsia" w:ascii="微软雅黑" w:hAnsi="微软雅黑" w:eastAsia="微软雅黑" w:cs="微软雅黑"/>
          <w:color w:val="000000"/>
          <w:sz w:val="24"/>
          <w:szCs w:val="24"/>
          <w:shd w:val="clear" w:fill="F6F8FA"/>
        </w:rPr>
        <w:t xml:space="preserve"> AUTO_INCREMENT COMMENT </w:t>
      </w:r>
      <w:r>
        <w:rPr>
          <w:rStyle w:val="50"/>
          <w:rFonts w:hint="eastAsia" w:ascii="微软雅黑" w:hAnsi="微软雅黑" w:eastAsia="微软雅黑" w:cs="微软雅黑"/>
          <w:color w:val="009900"/>
          <w:sz w:val="24"/>
          <w:szCs w:val="24"/>
          <w:shd w:val="clear" w:fill="F6F8FA"/>
        </w:rPr>
        <w:t>'主键'</w:t>
      </w:r>
      <w:r>
        <w:rPr>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Fonts w:hint="eastAsia" w:ascii="微软雅黑" w:hAnsi="微软雅黑" w:eastAsia="微软雅黑" w:cs="微软雅黑"/>
          <w:color w:val="000000"/>
          <w:sz w:val="24"/>
          <w:szCs w:val="24"/>
          <w:shd w:val="clear" w:fill="F6F8FA"/>
        </w:rPr>
      </w:pPr>
      <w:r>
        <w:rPr>
          <w:rFonts w:hint="eastAsia" w:ascii="微软雅黑" w:hAnsi="微软雅黑" w:eastAsia="微软雅黑" w:cs="微软雅黑"/>
          <w:color w:val="000000"/>
          <w:sz w:val="24"/>
          <w:szCs w:val="24"/>
          <w:shd w:val="clear" w:fill="F6F8FA"/>
        </w:rPr>
        <w:t xml:space="preserve">  </w:t>
      </w:r>
      <w:r>
        <w:rPr>
          <w:rStyle w:val="50"/>
          <w:rFonts w:hint="eastAsia" w:ascii="微软雅黑" w:hAnsi="微软雅黑" w:eastAsia="微软雅黑" w:cs="微软雅黑"/>
          <w:color w:val="009900"/>
          <w:sz w:val="24"/>
          <w:szCs w:val="24"/>
          <w:shd w:val="clear" w:fill="F6F8FA"/>
        </w:rPr>
        <w:t>`name`</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varchar</w:t>
      </w:r>
      <w:r>
        <w:rPr>
          <w:rFonts w:hint="eastAsia" w:ascii="微软雅黑" w:hAnsi="微软雅黑" w:eastAsia="微软雅黑" w:cs="微软雅黑"/>
          <w:color w:val="000000"/>
          <w:sz w:val="24"/>
          <w:szCs w:val="24"/>
          <w:shd w:val="clear" w:fill="F6F8FA"/>
        </w:rPr>
        <w:t>(</w:t>
      </w:r>
      <w:r>
        <w:rPr>
          <w:rStyle w:val="48"/>
          <w:rFonts w:hint="eastAsia" w:ascii="微软雅黑" w:hAnsi="微软雅黑" w:eastAsia="微软雅黑" w:cs="微软雅黑"/>
          <w:color w:val="006666"/>
          <w:sz w:val="24"/>
          <w:szCs w:val="24"/>
          <w:shd w:val="clear" w:fill="F6F8FA"/>
        </w:rPr>
        <w:t>64</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NOT</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NULL</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DEFAULT</w:t>
      </w:r>
      <w:r>
        <w:rPr>
          <w:rFonts w:hint="eastAsia" w:ascii="微软雅黑" w:hAnsi="微软雅黑" w:eastAsia="微软雅黑" w:cs="微软雅黑"/>
          <w:color w:val="000000"/>
          <w:sz w:val="24"/>
          <w:szCs w:val="24"/>
          <w:shd w:val="clear" w:fill="F6F8FA"/>
        </w:rPr>
        <w:t xml:space="preserve"> </w:t>
      </w:r>
      <w:r>
        <w:rPr>
          <w:rStyle w:val="50"/>
          <w:rFonts w:hint="eastAsia" w:ascii="微软雅黑" w:hAnsi="微软雅黑" w:eastAsia="微软雅黑" w:cs="微软雅黑"/>
          <w:color w:val="009900"/>
          <w:sz w:val="24"/>
          <w:szCs w:val="24"/>
          <w:shd w:val="clear" w:fill="F6F8FA"/>
        </w:rPr>
        <w:t>''</w:t>
      </w:r>
      <w:r>
        <w:rPr>
          <w:rFonts w:hint="eastAsia" w:ascii="微软雅黑" w:hAnsi="微软雅黑" w:eastAsia="微软雅黑" w:cs="微软雅黑"/>
          <w:color w:val="000000"/>
          <w:sz w:val="24"/>
          <w:szCs w:val="24"/>
          <w:shd w:val="clear" w:fill="F6F8FA"/>
        </w:rPr>
        <w:t xml:space="preserve"> COMMENT </w:t>
      </w:r>
      <w:r>
        <w:rPr>
          <w:rStyle w:val="50"/>
          <w:rFonts w:hint="eastAsia" w:ascii="微软雅黑" w:hAnsi="微软雅黑" w:eastAsia="微软雅黑" w:cs="微软雅黑"/>
          <w:color w:val="009900"/>
          <w:sz w:val="24"/>
          <w:szCs w:val="24"/>
          <w:shd w:val="clear" w:fill="F6F8FA"/>
        </w:rPr>
        <w:t>'锁名'</w:t>
      </w:r>
      <w:r>
        <w:rPr>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Fonts w:hint="eastAsia" w:ascii="微软雅黑" w:hAnsi="微软雅黑" w:eastAsia="微软雅黑" w:cs="微软雅黑"/>
          <w:color w:val="000000"/>
          <w:sz w:val="24"/>
          <w:szCs w:val="24"/>
          <w:shd w:val="clear" w:fill="F6F8FA"/>
        </w:rPr>
      </w:pPr>
      <w:r>
        <w:rPr>
          <w:rFonts w:hint="eastAsia" w:ascii="微软雅黑" w:hAnsi="微软雅黑" w:eastAsia="微软雅黑" w:cs="微软雅黑"/>
          <w:color w:val="000000"/>
          <w:sz w:val="24"/>
          <w:szCs w:val="24"/>
          <w:shd w:val="clear" w:fill="F6F8FA"/>
        </w:rPr>
        <w:t xml:space="preserve">  </w:t>
      </w:r>
      <w:r>
        <w:rPr>
          <w:rStyle w:val="50"/>
          <w:rFonts w:hint="eastAsia" w:ascii="微软雅黑" w:hAnsi="微软雅黑" w:eastAsia="微软雅黑" w:cs="微软雅黑"/>
          <w:color w:val="009900"/>
          <w:sz w:val="24"/>
          <w:szCs w:val="24"/>
          <w:shd w:val="clear" w:fill="F6F8FA"/>
        </w:rPr>
        <w:t>`desc`</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varchar</w:t>
      </w:r>
      <w:r>
        <w:rPr>
          <w:rFonts w:hint="eastAsia" w:ascii="微软雅黑" w:hAnsi="微软雅黑" w:eastAsia="微软雅黑" w:cs="微软雅黑"/>
          <w:color w:val="000000"/>
          <w:sz w:val="24"/>
          <w:szCs w:val="24"/>
          <w:shd w:val="clear" w:fill="F6F8FA"/>
        </w:rPr>
        <w:t>(</w:t>
      </w:r>
      <w:r>
        <w:rPr>
          <w:rStyle w:val="48"/>
          <w:rFonts w:hint="eastAsia" w:ascii="微软雅黑" w:hAnsi="微软雅黑" w:eastAsia="微软雅黑" w:cs="微软雅黑"/>
          <w:color w:val="006666"/>
          <w:sz w:val="24"/>
          <w:szCs w:val="24"/>
          <w:shd w:val="clear" w:fill="F6F8FA"/>
        </w:rPr>
        <w:t>1024</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NOT</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NULL</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DEFAULT</w:t>
      </w:r>
      <w:r>
        <w:rPr>
          <w:rFonts w:hint="eastAsia" w:ascii="微软雅黑" w:hAnsi="微软雅黑" w:eastAsia="微软雅黑" w:cs="微软雅黑"/>
          <w:color w:val="000000"/>
          <w:sz w:val="24"/>
          <w:szCs w:val="24"/>
          <w:shd w:val="clear" w:fill="F6F8FA"/>
        </w:rPr>
        <w:t xml:space="preserve"> </w:t>
      </w:r>
      <w:r>
        <w:rPr>
          <w:rStyle w:val="50"/>
          <w:rFonts w:hint="eastAsia" w:ascii="微软雅黑" w:hAnsi="微软雅黑" w:eastAsia="微软雅黑" w:cs="微软雅黑"/>
          <w:color w:val="009900"/>
          <w:sz w:val="24"/>
          <w:szCs w:val="24"/>
          <w:shd w:val="clear" w:fill="F6F8FA"/>
        </w:rPr>
        <w:t>'备注信息'</w:t>
      </w:r>
      <w:r>
        <w:rPr>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Fonts w:hint="eastAsia" w:ascii="微软雅黑" w:hAnsi="微软雅黑" w:eastAsia="微软雅黑" w:cs="微软雅黑"/>
          <w:color w:val="000000"/>
          <w:sz w:val="24"/>
          <w:szCs w:val="24"/>
          <w:shd w:val="clear" w:fill="F6F8FA"/>
        </w:rPr>
      </w:pPr>
      <w:r>
        <w:rPr>
          <w:rFonts w:hint="eastAsia" w:ascii="微软雅黑" w:hAnsi="微软雅黑" w:eastAsia="微软雅黑" w:cs="微软雅黑"/>
          <w:color w:val="000000"/>
          <w:sz w:val="24"/>
          <w:szCs w:val="24"/>
          <w:shd w:val="clear" w:fill="F6F8FA"/>
        </w:rPr>
        <w:t xml:space="preserve">  </w:t>
      </w:r>
      <w:r>
        <w:rPr>
          <w:rStyle w:val="50"/>
          <w:rFonts w:hint="eastAsia" w:ascii="微软雅黑" w:hAnsi="微软雅黑" w:eastAsia="微软雅黑" w:cs="微软雅黑"/>
          <w:color w:val="009900"/>
          <w:sz w:val="24"/>
          <w:szCs w:val="24"/>
          <w:shd w:val="clear" w:fill="F6F8FA"/>
        </w:rPr>
        <w:t>`update_time`</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timestamp</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NOT</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NULL</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DEFAULT</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CURRENT_TIMESTAMP</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ON</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UPDATE</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CURRENT_TIMESTAMP</w:t>
      </w:r>
      <w:r>
        <w:rPr>
          <w:rFonts w:hint="eastAsia" w:ascii="微软雅黑" w:hAnsi="微软雅黑" w:eastAsia="微软雅黑" w:cs="微软雅黑"/>
          <w:color w:val="000000"/>
          <w:sz w:val="24"/>
          <w:szCs w:val="24"/>
          <w:shd w:val="clear" w:fill="F6F8FA"/>
        </w:rPr>
        <w:t xml:space="preserve"> COMMENT </w:t>
      </w:r>
      <w:r>
        <w:rPr>
          <w:rStyle w:val="50"/>
          <w:rFonts w:hint="eastAsia" w:ascii="微软雅黑" w:hAnsi="微软雅黑" w:eastAsia="微软雅黑" w:cs="微软雅黑"/>
          <w:color w:val="009900"/>
          <w:sz w:val="24"/>
          <w:szCs w:val="24"/>
          <w:shd w:val="clear" w:fill="F6F8FA"/>
        </w:rPr>
        <w:t>'保存数据时间，自动生成'</w:t>
      </w:r>
      <w:r>
        <w:rPr>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Fonts w:hint="eastAsia" w:ascii="微软雅黑" w:hAnsi="微软雅黑" w:eastAsia="微软雅黑" w:cs="微软雅黑"/>
          <w:color w:val="000000"/>
          <w:sz w:val="24"/>
          <w:szCs w:val="24"/>
          <w:shd w:val="clear" w:fill="F6F8FA"/>
        </w:rPr>
      </w:pP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PRIMARY</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KEY</w:t>
      </w:r>
      <w:r>
        <w:rPr>
          <w:rFonts w:hint="eastAsia" w:ascii="微软雅黑" w:hAnsi="微软雅黑" w:eastAsia="微软雅黑" w:cs="微软雅黑"/>
          <w:color w:val="000000"/>
          <w:sz w:val="24"/>
          <w:szCs w:val="24"/>
          <w:shd w:val="clear" w:fill="F6F8FA"/>
        </w:rPr>
        <w:t xml:space="preserve"> (</w:t>
      </w:r>
      <w:r>
        <w:rPr>
          <w:rStyle w:val="50"/>
          <w:rFonts w:hint="eastAsia" w:ascii="微软雅黑" w:hAnsi="微软雅黑" w:eastAsia="微软雅黑" w:cs="微软雅黑"/>
          <w:color w:val="009900"/>
          <w:sz w:val="24"/>
          <w:szCs w:val="24"/>
          <w:shd w:val="clear" w:fill="F6F8FA"/>
        </w:rPr>
        <w:t>`id`</w:t>
      </w:r>
      <w:r>
        <w:rPr>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Fonts w:hint="eastAsia" w:ascii="微软雅黑" w:hAnsi="微软雅黑" w:eastAsia="微软雅黑" w:cs="微软雅黑"/>
          <w:color w:val="000000"/>
          <w:sz w:val="24"/>
          <w:szCs w:val="24"/>
          <w:shd w:val="clear" w:fill="F6F8FA"/>
        </w:rPr>
      </w:pP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UNIQUE</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KEY</w:t>
      </w:r>
      <w:r>
        <w:rPr>
          <w:rFonts w:hint="eastAsia" w:ascii="微软雅黑" w:hAnsi="微软雅黑" w:eastAsia="微软雅黑" w:cs="微软雅黑"/>
          <w:color w:val="000000"/>
          <w:sz w:val="24"/>
          <w:szCs w:val="24"/>
          <w:shd w:val="clear" w:fill="F6F8FA"/>
        </w:rPr>
        <w:t xml:space="preserve"> </w:t>
      </w:r>
      <w:r>
        <w:rPr>
          <w:rStyle w:val="50"/>
          <w:rFonts w:hint="eastAsia" w:ascii="微软雅黑" w:hAnsi="微软雅黑" w:eastAsia="微软雅黑" w:cs="微软雅黑"/>
          <w:color w:val="009900"/>
          <w:sz w:val="24"/>
          <w:szCs w:val="24"/>
          <w:shd w:val="clear" w:fill="F6F8FA"/>
        </w:rPr>
        <w:t>`uidx_name`</w:t>
      </w:r>
      <w:r>
        <w:rPr>
          <w:rFonts w:hint="eastAsia" w:ascii="微软雅黑" w:hAnsi="微软雅黑" w:eastAsia="微软雅黑" w:cs="微软雅黑"/>
          <w:color w:val="000000"/>
          <w:sz w:val="24"/>
          <w:szCs w:val="24"/>
          <w:shd w:val="clear" w:fill="F6F8FA"/>
        </w:rPr>
        <w:t xml:space="preserve"> (</w:t>
      </w:r>
      <w:r>
        <w:rPr>
          <w:rStyle w:val="50"/>
          <w:rFonts w:hint="eastAsia" w:ascii="微软雅黑" w:hAnsi="微软雅黑" w:eastAsia="微软雅黑" w:cs="微软雅黑"/>
          <w:color w:val="009900"/>
          <w:sz w:val="24"/>
          <w:szCs w:val="24"/>
          <w:shd w:val="clear" w:fill="F6F8FA"/>
        </w:rPr>
        <w:t>`name`</w:t>
      </w:r>
      <w:r>
        <w:rPr>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Fonts w:hint="eastAsia" w:ascii="微软雅黑" w:hAnsi="微软雅黑" w:eastAsia="微软雅黑" w:cs="微软雅黑"/>
          <w:color w:val="000000"/>
          <w:sz w:val="24"/>
          <w:szCs w:val="24"/>
          <w:shd w:val="clear" w:fill="F6F8FA"/>
        </w:rPr>
        <w:t xml:space="preserve">) ENGINE=InnoDB </w:t>
      </w:r>
      <w:r>
        <w:rPr>
          <w:rStyle w:val="39"/>
          <w:rFonts w:hint="eastAsia" w:ascii="微软雅黑" w:hAnsi="微软雅黑" w:eastAsia="微软雅黑" w:cs="微软雅黑"/>
          <w:color w:val="000088"/>
          <w:sz w:val="24"/>
          <w:szCs w:val="24"/>
          <w:shd w:val="clear" w:fill="F6F8FA"/>
        </w:rPr>
        <w:t>DEFAULT</w:t>
      </w:r>
      <w:r>
        <w:rPr>
          <w:rFonts w:hint="eastAsia" w:ascii="微软雅黑" w:hAnsi="微软雅黑" w:eastAsia="微软雅黑" w:cs="微软雅黑"/>
          <w:color w:val="000000"/>
          <w:sz w:val="24"/>
          <w:szCs w:val="24"/>
          <w:shd w:val="clear" w:fill="F6F8FA"/>
        </w:rPr>
        <w:t xml:space="preserve"> CHARSET=utf8 COMMENT=</w:t>
      </w:r>
      <w:r>
        <w:rPr>
          <w:rStyle w:val="50"/>
          <w:rFonts w:hint="eastAsia" w:ascii="微软雅黑" w:hAnsi="微软雅黑" w:eastAsia="微软雅黑" w:cs="微软雅黑"/>
          <w:color w:val="009900"/>
          <w:sz w:val="24"/>
          <w:szCs w:val="24"/>
          <w:shd w:val="clear" w:fill="F6F8FA"/>
        </w:rPr>
        <w:t>'锁定中的方法'</w:t>
      </w:r>
      <w:r>
        <w:rPr>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//数据库中的每一条记录就是一把锁，利用的mysql唯一索引的排他性</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Fonts w:hint="eastAsia" w:ascii="微软雅黑" w:hAnsi="微软雅黑" w:eastAsia="微软雅黑" w:cs="微软雅黑"/>
          <w:color w:val="000000"/>
          <w:sz w:val="24"/>
          <w:szCs w:val="24"/>
          <w:shd w:val="clear" w:fill="F6F8FA"/>
        </w:rPr>
      </w:pPr>
      <w:r>
        <w:rPr>
          <w:rStyle w:val="39"/>
          <w:rFonts w:hint="eastAsia" w:ascii="微软雅黑" w:hAnsi="微软雅黑" w:eastAsia="微软雅黑" w:cs="微软雅黑"/>
          <w:color w:val="000088"/>
          <w:sz w:val="24"/>
          <w:szCs w:val="24"/>
          <w:shd w:val="clear" w:fill="F6F8FA"/>
        </w:rPr>
        <w:t>lock</w:t>
      </w:r>
      <w:r>
        <w:rPr>
          <w:rFonts w:hint="eastAsia" w:ascii="微软雅黑" w:hAnsi="微软雅黑" w:eastAsia="微软雅黑" w:cs="微软雅黑"/>
          <w:color w:val="000000"/>
          <w:sz w:val="24"/>
          <w:szCs w:val="24"/>
          <w:shd w:val="clear" w:fill="F6F8FA"/>
        </w:rPr>
        <w:t>(name,</w:t>
      </w:r>
      <w:r>
        <w:rPr>
          <w:rStyle w:val="39"/>
          <w:rFonts w:hint="eastAsia" w:ascii="微软雅黑" w:hAnsi="微软雅黑" w:eastAsia="微软雅黑" w:cs="微软雅黑"/>
          <w:color w:val="000088"/>
          <w:sz w:val="24"/>
          <w:szCs w:val="24"/>
          <w:shd w:val="clear" w:fill="F6F8FA"/>
        </w:rPr>
        <w:t>desc</w:t>
      </w:r>
      <w:r>
        <w:rPr>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insert</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into</w:t>
      </w:r>
      <w:r>
        <w:rPr>
          <w:rFonts w:hint="eastAsia" w:ascii="微软雅黑" w:hAnsi="微软雅黑" w:eastAsia="微软雅黑" w:cs="微软雅黑"/>
          <w:color w:val="000000"/>
          <w:sz w:val="24"/>
          <w:szCs w:val="24"/>
          <w:shd w:val="clear" w:fill="F6F8FA"/>
        </w:rPr>
        <w:t xml:space="preserve"> DistributedLock(</w:t>
      </w:r>
      <w:r>
        <w:rPr>
          <w:rStyle w:val="50"/>
          <w:rFonts w:hint="eastAsia" w:ascii="微软雅黑" w:hAnsi="微软雅黑" w:eastAsia="微软雅黑" w:cs="微软雅黑"/>
          <w:color w:val="009900"/>
          <w:sz w:val="24"/>
          <w:szCs w:val="24"/>
          <w:shd w:val="clear" w:fill="F6F8FA"/>
        </w:rPr>
        <w:t>`name`</w:t>
      </w:r>
      <w:r>
        <w:rPr>
          <w:rFonts w:hint="eastAsia" w:ascii="微软雅黑" w:hAnsi="微软雅黑" w:eastAsia="微软雅黑" w:cs="微软雅黑"/>
          <w:color w:val="000000"/>
          <w:sz w:val="24"/>
          <w:szCs w:val="24"/>
          <w:shd w:val="clear" w:fill="F6F8FA"/>
        </w:rPr>
        <w:t>,</w:t>
      </w:r>
      <w:r>
        <w:rPr>
          <w:rStyle w:val="50"/>
          <w:rFonts w:hint="eastAsia" w:ascii="微软雅黑" w:hAnsi="微软雅黑" w:eastAsia="微软雅黑" w:cs="微软雅黑"/>
          <w:color w:val="009900"/>
          <w:sz w:val="24"/>
          <w:szCs w:val="24"/>
          <w:shd w:val="clear" w:fill="F6F8FA"/>
        </w:rPr>
        <w:t>`desc`</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values</w:t>
      </w:r>
      <w:r>
        <w:rPr>
          <w:rFonts w:hint="eastAsia" w:ascii="微软雅黑" w:hAnsi="微软雅黑" w:eastAsia="微软雅黑" w:cs="微软雅黑"/>
          <w:color w:val="000000"/>
          <w:sz w:val="24"/>
          <w:szCs w:val="24"/>
          <w:shd w:val="clear" w:fill="F6F8FA"/>
        </w:rPr>
        <w:t xml:space="preserve"> (#{name},#{</w:t>
      </w:r>
      <w:r>
        <w:rPr>
          <w:rStyle w:val="39"/>
          <w:rFonts w:hint="eastAsia" w:ascii="微软雅黑" w:hAnsi="微软雅黑" w:eastAsia="微软雅黑" w:cs="微软雅黑"/>
          <w:color w:val="000088"/>
          <w:sz w:val="24"/>
          <w:szCs w:val="24"/>
          <w:shd w:val="clear" w:fill="F6F8FA"/>
        </w:rPr>
        <w:t>desc</w:t>
      </w:r>
      <w:r>
        <w:rPr>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unlock(name){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delete</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from</w:t>
      </w:r>
      <w:r>
        <w:rPr>
          <w:rFonts w:hint="eastAsia" w:ascii="微软雅黑" w:hAnsi="微软雅黑" w:eastAsia="微软雅黑" w:cs="微软雅黑"/>
          <w:color w:val="000000"/>
          <w:sz w:val="24"/>
          <w:szCs w:val="24"/>
          <w:shd w:val="clear" w:fill="F6F8FA"/>
        </w:rPr>
        <w:t xml:space="preserve"> DistributedLock </w:t>
      </w:r>
      <w:r>
        <w:rPr>
          <w:rStyle w:val="39"/>
          <w:rFonts w:hint="eastAsia" w:ascii="微软雅黑" w:hAnsi="微软雅黑" w:eastAsia="微软雅黑" w:cs="微软雅黑"/>
          <w:color w:val="000088"/>
          <w:sz w:val="24"/>
          <w:szCs w:val="24"/>
          <w:shd w:val="clear" w:fill="F6F8FA"/>
        </w:rPr>
        <w:t>where</w:t>
      </w:r>
      <w:r>
        <w:rPr>
          <w:rFonts w:hint="eastAsia" w:ascii="微软雅黑" w:hAnsi="微软雅黑" w:eastAsia="微软雅黑" w:cs="微软雅黑"/>
          <w:color w:val="000000"/>
          <w:sz w:val="24"/>
          <w:szCs w:val="24"/>
          <w:shd w:val="clear" w:fill="F6F8FA"/>
        </w:rPr>
        <w:t xml:space="preserve"> name = #{name}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shd w:val="clear" w:fill="F6F8FA"/>
        </w:rPr>
        <w:t>}</w:t>
      </w:r>
    </w:p>
    <w:p>
      <w:pPr>
        <w:pStyle w:val="8"/>
        <w:rPr>
          <w:rFonts w:hint="eastAsia"/>
        </w:rPr>
      </w:pPr>
      <w:r>
        <w:rPr>
          <w:rFonts w:hint="eastAsia"/>
        </w:rPr>
        <w:t>锁重入：可增加可重入功能(避免再次获取锁导致死锁)</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增加字段</w:t>
      </w:r>
      <w:r>
        <w:rPr>
          <w:rStyle w:val="18"/>
          <w:rFonts w:hint="eastAsia" w:ascii="微软雅黑" w:hAnsi="微软雅黑" w:eastAsia="微软雅黑" w:cs="微软雅黑"/>
          <w:b/>
          <w:color w:val="4F4F4F"/>
          <w:sz w:val="24"/>
          <w:szCs w:val="24"/>
        </w:rPr>
        <w:t>进程识别信息(ip、服务名称、线程id) 与 重入计数count</w:t>
      </w:r>
      <w:r>
        <w:rPr>
          <w:rFonts w:hint="eastAsia" w:ascii="微软雅黑" w:hAnsi="微软雅黑" w:eastAsia="微软雅黑" w:cs="微软雅黑"/>
          <w:color w:val="4F4F4F"/>
          <w:sz w:val="24"/>
          <w:szCs w:val="24"/>
        </w:rPr>
        <w:t>，如果是同一个进程同一个线程则允许重入。</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获取：再次获取锁的同时更新count（+1）.</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Fonts w:hint="eastAsia" w:ascii="微软雅黑" w:hAnsi="微软雅黑" w:eastAsia="微软雅黑" w:cs="微软雅黑"/>
          <w:color w:val="000000"/>
          <w:sz w:val="24"/>
          <w:szCs w:val="24"/>
        </w:rPr>
      </w:pPr>
      <w:r>
        <w:rPr>
          <w:rStyle w:val="22"/>
          <w:rFonts w:hint="eastAsia" w:ascii="微软雅黑" w:hAnsi="微软雅黑" w:eastAsia="微软雅黑" w:cs="微软雅黑"/>
          <w:color w:val="000000"/>
          <w:sz w:val="24"/>
          <w:szCs w:val="24"/>
          <w:shd w:val="clear" w:fill="F6F8FA"/>
        </w:rPr>
        <w:t>释放：更新count-1，当count==0删除记录。</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Style w:val="18"/>
          <w:rFonts w:hint="eastAsia" w:ascii="微软雅黑" w:hAnsi="微软雅黑" w:eastAsia="微软雅黑" w:cs="微软雅黑"/>
          <w:b/>
          <w:color w:val="4F4F4F"/>
          <w:sz w:val="24"/>
          <w:szCs w:val="24"/>
        </w:rPr>
        <w:t>可靠性</w:t>
      </w:r>
      <w:r>
        <w:rPr>
          <w:rFonts w:hint="eastAsia" w:ascii="微软雅黑" w:hAnsi="微软雅黑" w:eastAsia="微软雅黑" w:cs="微软雅黑"/>
          <w:color w:val="4F4F4F"/>
          <w:sz w:val="24"/>
          <w:szCs w:val="24"/>
        </w:rPr>
        <w:t> </w:t>
      </w:r>
      <w:r>
        <w:rPr>
          <w:rFonts w:hint="eastAsia" w:ascii="微软雅黑" w:hAnsi="微软雅黑" w:eastAsia="微软雅黑" w:cs="微软雅黑"/>
          <w:color w:val="4F4F4F"/>
          <w:sz w:val="24"/>
          <w:szCs w:val="24"/>
        </w:rPr>
        <w:br w:type="textWrapping"/>
      </w:r>
      <w:r>
        <w:rPr>
          <w:rFonts w:hint="eastAsia" w:ascii="微软雅黑" w:hAnsi="微软雅黑" w:cs="微软雅黑"/>
          <w:color w:val="4F4F4F"/>
          <w:sz w:val="24"/>
          <w:szCs w:val="24"/>
          <w:lang w:val="en-US" w:eastAsia="zh-CN"/>
        </w:rPr>
        <w:tab/>
      </w:r>
      <w:r>
        <w:rPr>
          <w:rFonts w:hint="eastAsia" w:ascii="微软雅黑" w:hAnsi="微软雅黑" w:eastAsia="微软雅黑" w:cs="微软雅黑"/>
          <w:color w:val="4F4F4F"/>
          <w:sz w:val="24"/>
          <w:szCs w:val="24"/>
        </w:rPr>
        <w:t>主从mysql：mysql宕机，立刻切换。 </w:t>
      </w:r>
      <w:r>
        <w:rPr>
          <w:rFonts w:hint="eastAsia" w:ascii="微软雅黑" w:hAnsi="微软雅黑" w:eastAsia="微软雅黑" w:cs="微软雅黑"/>
          <w:color w:val="4F4F4F"/>
          <w:sz w:val="24"/>
          <w:szCs w:val="24"/>
        </w:rPr>
        <w:br w:type="textWrapping"/>
      </w:r>
      <w:r>
        <w:rPr>
          <w:rFonts w:hint="eastAsia" w:ascii="微软雅黑" w:hAnsi="微软雅黑" w:eastAsia="微软雅黑" w:cs="微软雅黑"/>
          <w:color w:val="4F4F4F"/>
          <w:sz w:val="24"/>
          <w:szCs w:val="24"/>
        </w:rPr>
        <w:t>锁的持有者挂掉：定时任务清楚持有一定时间的锁。</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Style w:val="18"/>
          <w:rFonts w:hint="eastAsia" w:ascii="微软雅黑" w:hAnsi="微软雅黑" w:eastAsia="微软雅黑" w:cs="微软雅黑"/>
          <w:b/>
          <w:color w:val="4F4F4F"/>
          <w:sz w:val="24"/>
          <w:szCs w:val="24"/>
        </w:rPr>
        <w:t>性能</w:t>
      </w:r>
      <w:r>
        <w:rPr>
          <w:rFonts w:hint="eastAsia" w:ascii="微软雅黑" w:hAnsi="微软雅黑" w:eastAsia="微软雅黑" w:cs="微软雅黑"/>
          <w:color w:val="4F4F4F"/>
          <w:sz w:val="24"/>
          <w:szCs w:val="24"/>
        </w:rPr>
        <w:t> </w:t>
      </w:r>
      <w:r>
        <w:rPr>
          <w:rFonts w:hint="eastAsia" w:ascii="微软雅黑" w:hAnsi="微软雅黑" w:eastAsia="微软雅黑" w:cs="微软雅黑"/>
          <w:color w:val="4F4F4F"/>
          <w:sz w:val="24"/>
          <w:szCs w:val="24"/>
        </w:rPr>
        <w:br w:type="textWrapping"/>
      </w:r>
      <w:r>
        <w:rPr>
          <w:rFonts w:hint="eastAsia" w:ascii="微软雅黑" w:hAnsi="微软雅黑" w:cs="微软雅黑"/>
          <w:color w:val="4F4F4F"/>
          <w:sz w:val="24"/>
          <w:szCs w:val="24"/>
          <w:lang w:val="en-US" w:eastAsia="zh-CN"/>
        </w:rPr>
        <w:tab/>
      </w:r>
      <w:r>
        <w:rPr>
          <w:rFonts w:hint="eastAsia" w:ascii="微软雅黑" w:hAnsi="微软雅黑" w:eastAsia="微软雅黑" w:cs="微软雅黑"/>
          <w:color w:val="4F4F4F"/>
          <w:sz w:val="24"/>
          <w:szCs w:val="24"/>
        </w:rPr>
        <w:t>db操作都有一定性能损耗</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Style w:val="18"/>
          <w:rFonts w:hint="eastAsia" w:ascii="微软雅黑" w:hAnsi="微软雅黑" w:eastAsia="微软雅黑" w:cs="微软雅黑"/>
          <w:b/>
          <w:color w:val="4F4F4F"/>
          <w:sz w:val="24"/>
          <w:szCs w:val="24"/>
        </w:rPr>
        <w:t>阻塞锁</w:t>
      </w:r>
      <w:r>
        <w:rPr>
          <w:rFonts w:hint="eastAsia" w:ascii="微软雅黑" w:hAnsi="微软雅黑" w:eastAsia="微软雅黑" w:cs="微软雅黑"/>
          <w:color w:val="4F4F4F"/>
          <w:sz w:val="24"/>
          <w:szCs w:val="24"/>
        </w:rPr>
        <w:t> </w:t>
      </w:r>
      <w:r>
        <w:rPr>
          <w:rFonts w:hint="eastAsia" w:ascii="微软雅黑" w:hAnsi="微软雅黑" w:eastAsia="微软雅黑" w:cs="微软雅黑"/>
          <w:color w:val="4F4F4F"/>
          <w:sz w:val="24"/>
          <w:szCs w:val="24"/>
        </w:rPr>
        <w:br w:type="textWrapping"/>
      </w:r>
      <w:r>
        <w:rPr>
          <w:rFonts w:hint="eastAsia" w:ascii="微软雅黑" w:hAnsi="微软雅黑" w:cs="微软雅黑"/>
          <w:color w:val="4F4F4F"/>
          <w:sz w:val="24"/>
          <w:szCs w:val="24"/>
          <w:lang w:val="en-US" w:eastAsia="zh-CN"/>
        </w:rPr>
        <w:tab/>
      </w:r>
      <w:r>
        <w:rPr>
          <w:rFonts w:hint="eastAsia" w:ascii="微软雅黑" w:hAnsi="微软雅黑" w:eastAsia="微软雅黑" w:cs="微软雅黑"/>
          <w:color w:val="4F4F4F"/>
          <w:sz w:val="24"/>
          <w:szCs w:val="24"/>
        </w:rPr>
        <w:t>有此需求的业务线需要使用自旋多次尝试获取锁的实现。</w:t>
      </w:r>
    </w:p>
    <w:p>
      <w:pPr>
        <w:pStyle w:val="7"/>
        <w:rPr>
          <w:rFonts w:hint="eastAsia"/>
        </w:rPr>
      </w:pPr>
      <w:r>
        <w:rPr>
          <w:rFonts w:hint="eastAsia"/>
        </w:rPr>
        <w:t>实现方式二</w:t>
      </w:r>
      <w:r>
        <w:rPr>
          <w:rFonts w:hint="eastAsia"/>
          <w:lang w:val="en-US" w:eastAsia="zh-CN"/>
        </w:rPr>
        <w:t>:</w:t>
      </w:r>
      <w:r>
        <w:rPr>
          <w:rFonts w:hint="eastAsia"/>
        </w:rPr>
        <w:t>利用select … where … for update 排他锁</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boolean </w:t>
      </w:r>
      <w:r>
        <w:rPr>
          <w:rStyle w:val="39"/>
          <w:rFonts w:hint="eastAsia" w:ascii="微软雅黑" w:hAnsi="微软雅黑" w:eastAsia="微软雅黑" w:cs="微软雅黑"/>
          <w:color w:val="000088"/>
          <w:sz w:val="24"/>
          <w:szCs w:val="24"/>
          <w:shd w:val="clear" w:fill="F6F8FA"/>
        </w:rPr>
        <w:t>lock</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connection.setAutoCommit(</w:t>
      </w:r>
      <w:r>
        <w:rPr>
          <w:rStyle w:val="39"/>
          <w:rFonts w:hint="eastAsia" w:ascii="微软雅黑" w:hAnsi="微软雅黑" w:eastAsia="微软雅黑" w:cs="微软雅黑"/>
          <w:color w:val="000088"/>
          <w:sz w:val="24"/>
          <w:szCs w:val="24"/>
          <w:shd w:val="clear" w:fill="F6F8FA"/>
        </w:rPr>
        <w:t>false</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while</w:t>
      </w:r>
      <w:r>
        <w:rPr>
          <w:rStyle w:val="22"/>
          <w:rFonts w:hint="eastAsia" w:ascii="微软雅黑" w:hAnsi="微软雅黑" w:eastAsia="微软雅黑" w:cs="微软雅黑"/>
          <w:color w:val="000000"/>
          <w:sz w:val="24"/>
          <w:szCs w:val="24"/>
          <w:shd w:val="clear" w:fill="F6F8FA"/>
        </w:rPr>
        <w:t>(</w:t>
      </w:r>
      <w:r>
        <w:rPr>
          <w:rStyle w:val="39"/>
          <w:rFonts w:hint="eastAsia" w:ascii="微软雅黑" w:hAnsi="微软雅黑" w:eastAsia="微软雅黑" w:cs="微软雅黑"/>
          <w:color w:val="000088"/>
          <w:sz w:val="24"/>
          <w:szCs w:val="24"/>
          <w:shd w:val="clear" w:fill="F6F8FA"/>
        </w:rPr>
        <w:t>true</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try</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result = </w:t>
      </w:r>
      <w:r>
        <w:rPr>
          <w:rStyle w:val="39"/>
          <w:rFonts w:hint="eastAsia" w:ascii="微软雅黑" w:hAnsi="微软雅黑" w:eastAsia="微软雅黑" w:cs="微软雅黑"/>
          <w:color w:val="000088"/>
          <w:sz w:val="24"/>
          <w:szCs w:val="24"/>
          <w:shd w:val="clear" w:fill="F6F8FA"/>
        </w:rPr>
        <w:t>select</w:t>
      </w:r>
      <w:r>
        <w:rPr>
          <w:rStyle w:val="22"/>
          <w:rFonts w:hint="eastAsia" w:ascii="微软雅黑" w:hAnsi="微软雅黑" w:eastAsia="微软雅黑" w:cs="微软雅黑"/>
          <w:color w:val="000000"/>
          <w:sz w:val="24"/>
          <w:szCs w:val="24"/>
          <w:shd w:val="clear" w:fill="F6F8FA"/>
        </w:rPr>
        <w:t xml:space="preserve"> ... </w:t>
      </w:r>
      <w:r>
        <w:rPr>
          <w:rStyle w:val="39"/>
          <w:rFonts w:hint="eastAsia" w:ascii="微软雅黑" w:hAnsi="微软雅黑" w:eastAsia="微软雅黑" w:cs="微软雅黑"/>
          <w:color w:val="000088"/>
          <w:sz w:val="24"/>
          <w:szCs w:val="24"/>
          <w:shd w:val="clear" w:fill="F6F8FA"/>
        </w:rPr>
        <w:t>from</w:t>
      </w:r>
      <w:r>
        <w:rPr>
          <w:rStyle w:val="22"/>
          <w:rFonts w:hint="eastAsia" w:ascii="微软雅黑" w:hAnsi="微软雅黑" w:eastAsia="微软雅黑" w:cs="微软雅黑"/>
          <w:color w:val="000000"/>
          <w:sz w:val="24"/>
          <w:szCs w:val="24"/>
          <w:shd w:val="clear" w:fill="F6F8FA"/>
        </w:rPr>
        <w:t xml:space="preserve"> DistributedLock </w:t>
      </w:r>
      <w:r>
        <w:rPr>
          <w:rStyle w:val="39"/>
          <w:rFonts w:hint="eastAsia" w:ascii="微软雅黑" w:hAnsi="微软雅黑" w:eastAsia="微软雅黑" w:cs="微软雅黑"/>
          <w:color w:val="000088"/>
          <w:sz w:val="24"/>
          <w:szCs w:val="24"/>
          <w:shd w:val="clear" w:fill="F6F8FA"/>
        </w:rPr>
        <w:t>where</w:t>
      </w:r>
      <w:r>
        <w:rPr>
          <w:rStyle w:val="22"/>
          <w:rFonts w:hint="eastAsia" w:ascii="微软雅黑" w:hAnsi="微软雅黑" w:eastAsia="微软雅黑" w:cs="微软雅黑"/>
          <w:color w:val="000000"/>
          <w:sz w:val="24"/>
          <w:szCs w:val="24"/>
          <w:shd w:val="clear" w:fill="F6F8FA"/>
        </w:rPr>
        <w:t xml:space="preserve"> name=</w:t>
      </w:r>
      <w:r>
        <w:rPr>
          <w:rStyle w:val="39"/>
          <w:rFonts w:hint="eastAsia" w:ascii="微软雅黑" w:hAnsi="微软雅黑" w:eastAsia="微软雅黑" w:cs="微软雅黑"/>
          <w:color w:val="000088"/>
          <w:sz w:val="24"/>
          <w:szCs w:val="24"/>
          <w:shd w:val="clear" w:fill="F6F8FA"/>
        </w:rPr>
        <w:t>lock</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for</w:t>
      </w:r>
      <w:r>
        <w:rPr>
          <w:rStyle w:val="22"/>
          <w:rFonts w:hint="eastAsia" w:ascii="微软雅黑" w:hAnsi="微软雅黑" w:eastAsia="微软雅黑" w:cs="微软雅黑"/>
          <w:color w:val="000000"/>
          <w:sz w:val="24"/>
          <w:szCs w:val="24"/>
          <w:shd w:val="clear" w:fill="F6F8FA"/>
        </w:rPr>
        <w:t xml:space="preserve"> update;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if</w:t>
      </w:r>
      <w:r>
        <w:rPr>
          <w:rStyle w:val="22"/>
          <w:rFonts w:hint="eastAsia" w:ascii="微软雅黑" w:hAnsi="微软雅黑" w:eastAsia="微软雅黑" w:cs="微软雅黑"/>
          <w:color w:val="000000"/>
          <w:sz w:val="24"/>
          <w:szCs w:val="24"/>
          <w:shd w:val="clear" w:fill="F6F8FA"/>
        </w:rPr>
        <w:t>(result==</w:t>
      </w:r>
      <w:r>
        <w:rPr>
          <w:rStyle w:val="39"/>
          <w:rFonts w:hint="eastAsia" w:ascii="微软雅黑" w:hAnsi="微软雅黑" w:eastAsia="微软雅黑" w:cs="微软雅黑"/>
          <w:color w:val="000088"/>
          <w:sz w:val="24"/>
          <w:szCs w:val="24"/>
          <w:shd w:val="clear" w:fill="F6F8FA"/>
        </w:rPr>
        <w:t>null</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return</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true</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catch</w:t>
      </w:r>
      <w:r>
        <w:rPr>
          <w:rStyle w:val="22"/>
          <w:rFonts w:hint="eastAsia" w:ascii="微软雅黑" w:hAnsi="微软雅黑" w:eastAsia="微软雅黑" w:cs="微软雅黑"/>
          <w:color w:val="000000"/>
          <w:sz w:val="24"/>
          <w:szCs w:val="24"/>
          <w:shd w:val="clear" w:fill="F6F8FA"/>
        </w:rPr>
        <w:t>(Exception 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connection.commit();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sleep(*);</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return</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false</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39"/>
          <w:rFonts w:hint="eastAsia" w:ascii="微软雅黑" w:hAnsi="微软雅黑" w:eastAsia="微软雅黑" w:cs="微软雅黑"/>
          <w:color w:val="000088"/>
          <w:sz w:val="24"/>
          <w:szCs w:val="24"/>
          <w:shd w:val="clear" w:fill="F6F8FA"/>
        </w:rPr>
        <w:t>void</w:t>
      </w:r>
      <w:r>
        <w:rPr>
          <w:rStyle w:val="22"/>
          <w:rFonts w:hint="eastAsia" w:ascii="微软雅黑" w:hAnsi="微软雅黑" w:eastAsia="微软雅黑" w:cs="微软雅黑"/>
          <w:color w:val="000000"/>
          <w:sz w:val="24"/>
          <w:szCs w:val="24"/>
          <w:shd w:val="clear" w:fill="F6F8FA"/>
        </w:rPr>
        <w:t xml:space="preserve"> unlock(){</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connection.commit();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Fonts w:hint="eastAsia" w:ascii="微软雅黑" w:hAnsi="微软雅黑" w:eastAsia="微软雅黑" w:cs="微软雅黑"/>
          <w:color w:val="000000"/>
          <w:sz w:val="24"/>
          <w:szCs w:val="24"/>
        </w:rPr>
      </w:pPr>
      <w:r>
        <w:rPr>
          <w:rStyle w:val="22"/>
          <w:rFonts w:hint="eastAsia" w:ascii="微软雅黑" w:hAnsi="微软雅黑" w:eastAsia="微软雅黑" w:cs="微软雅黑"/>
          <w:color w:val="000000"/>
          <w:sz w:val="24"/>
          <w:szCs w:val="24"/>
          <w:shd w:val="clear" w:fill="F6F8FA"/>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其他附加功能与实现一基本一致，这里需要注意的是“where name=lock ”，name字段必须要走索引，否则会锁表。有些情况下，比如表不大，mysql优化器会不走这个索引，导致锁表问题。</w:t>
      </w:r>
    </w:p>
    <w:p>
      <w:pPr>
        <w:pStyle w:val="7"/>
        <w:rPr>
          <w:rFonts w:hint="eastAsia"/>
        </w:rPr>
      </w:pPr>
      <w:r>
        <w:rPr>
          <w:rFonts w:hint="eastAsia"/>
        </w:rPr>
        <w:t>实现方式三：version 乐观锁</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所谓乐观锁与前边最大区别在于基于CAS思想，是不具有互斥性，不会产生锁等待而消耗资源，操作过程中认为不存在并发冲突，只有update version失败后才能觉察到。我们的抢购、秒杀就是用了这种实现以防止超卖。 </w:t>
      </w:r>
      <w:r>
        <w:rPr>
          <w:rFonts w:hint="eastAsia" w:ascii="微软雅黑" w:hAnsi="微软雅黑" w:eastAsia="微软雅黑" w:cs="微软雅黑"/>
          <w:color w:val="4F4F4F"/>
          <w:sz w:val="24"/>
          <w:szCs w:val="24"/>
        </w:rPr>
        <w:br w:type="textWrapping"/>
      </w:r>
      <w:r>
        <w:rPr>
          <w:rFonts w:hint="eastAsia" w:ascii="微软雅黑" w:hAnsi="微软雅黑" w:cs="微软雅黑"/>
          <w:color w:val="4F4F4F"/>
          <w:sz w:val="24"/>
          <w:szCs w:val="24"/>
          <w:lang w:val="en-US" w:eastAsia="zh-CN"/>
        </w:rPr>
        <w:tab/>
      </w:r>
      <w:r>
        <w:rPr>
          <w:rFonts w:hint="eastAsia" w:ascii="微软雅黑" w:hAnsi="微软雅黑" w:eastAsia="微软雅黑" w:cs="微软雅黑"/>
          <w:color w:val="4F4F4F"/>
          <w:sz w:val="24"/>
          <w:szCs w:val="24"/>
        </w:rPr>
        <w:t>通过增加递增的版本号字段实现乐观锁</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select </w:t>
      </w:r>
      <w:r>
        <w:rPr>
          <w:rStyle w:val="39"/>
          <w:rFonts w:hint="eastAsia" w:ascii="微软雅黑" w:hAnsi="微软雅黑" w:eastAsia="微软雅黑" w:cs="微软雅黑"/>
          <w:color w:val="000088"/>
          <w:sz w:val="24"/>
          <w:szCs w:val="24"/>
          <w:shd w:val="clear" w:fill="F6F8FA"/>
        </w:rPr>
        <w:t>...</w:t>
      </w:r>
      <w:r>
        <w:rPr>
          <w:rStyle w:val="22"/>
          <w:rFonts w:hint="eastAsia" w:ascii="微软雅黑" w:hAnsi="微软雅黑" w:eastAsia="微软雅黑" w:cs="微软雅黑"/>
          <w:color w:val="000000"/>
          <w:sz w:val="24"/>
          <w:szCs w:val="24"/>
          <w:shd w:val="clear" w:fill="F6F8FA"/>
        </w:rPr>
        <w:t xml:space="preserve">,version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Fonts w:hint="eastAsia" w:ascii="微软雅黑" w:hAnsi="微软雅黑" w:eastAsia="微软雅黑" w:cs="微软雅黑"/>
          <w:color w:val="000000"/>
          <w:sz w:val="24"/>
          <w:szCs w:val="24"/>
        </w:rPr>
      </w:pPr>
      <w:r>
        <w:rPr>
          <w:rStyle w:val="22"/>
          <w:rFonts w:hint="eastAsia" w:ascii="微软雅黑" w:hAnsi="微软雅黑" w:eastAsia="微软雅黑" w:cs="微软雅黑"/>
          <w:color w:val="000000"/>
          <w:sz w:val="24"/>
          <w:szCs w:val="24"/>
          <w:shd w:val="clear" w:fill="F6F8FA"/>
        </w:rPr>
        <w:t xml:space="preserve"> update  table set version+</w:t>
      </w:r>
      <w:r>
        <w:rPr>
          <w:rStyle w:val="48"/>
          <w:rFonts w:hint="eastAsia" w:ascii="微软雅黑" w:hAnsi="微软雅黑" w:eastAsia="微软雅黑" w:cs="微软雅黑"/>
          <w:color w:val="006666"/>
          <w:sz w:val="24"/>
          <w:szCs w:val="24"/>
          <w:shd w:val="clear" w:fill="F6F8FA"/>
        </w:rPr>
        <w:t>1</w:t>
      </w:r>
      <w:r>
        <w:rPr>
          <w:rStyle w:val="22"/>
          <w:rFonts w:hint="eastAsia" w:ascii="微软雅黑" w:hAnsi="微软雅黑" w:eastAsia="微软雅黑" w:cs="微软雅黑"/>
          <w:color w:val="000000"/>
          <w:sz w:val="24"/>
          <w:szCs w:val="24"/>
          <w:shd w:val="clear" w:fill="F6F8FA"/>
        </w:rPr>
        <w:t xml:space="preserve"> where version=xx</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drawing>
          <wp:inline distT="0" distB="0" distL="114300" distR="114300">
            <wp:extent cx="14030325" cy="3695700"/>
            <wp:effectExtent l="0" t="0" r="9525" b="0"/>
            <wp:docPr id="23"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descr="IMG_257"/>
                    <pic:cNvPicPr>
                      <a:picLocks noChangeAspect="1"/>
                    </pic:cNvPicPr>
                  </pic:nvPicPr>
                  <pic:blipFill>
                    <a:blip r:embed="rId24"/>
                    <a:stretch>
                      <a:fillRect/>
                    </a:stretch>
                  </pic:blipFill>
                  <pic:spPr>
                    <a:xfrm>
                      <a:off x="0" y="0"/>
                      <a:ext cx="14030325" cy="369570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当然有人说可以在更新的时候这样写，通过比较拿到的account是否发生了变化来处理。如果还是除次拿到的值则允许成功更新。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Fonts w:hint="eastAsia" w:ascii="微软雅黑" w:hAnsi="微软雅黑" w:eastAsia="微软雅黑" w:cs="微软雅黑"/>
          <w:color w:val="000000"/>
          <w:sz w:val="24"/>
          <w:szCs w:val="24"/>
        </w:rPr>
      </w:pPr>
      <w:r>
        <w:rPr>
          <w:rStyle w:val="39"/>
          <w:rFonts w:hint="eastAsia" w:ascii="微软雅黑" w:hAnsi="微软雅黑" w:eastAsia="微软雅黑" w:cs="微软雅黑"/>
          <w:color w:val="000088"/>
          <w:sz w:val="24"/>
          <w:szCs w:val="24"/>
          <w:shd w:val="clear" w:fill="F6F8FA"/>
        </w:rPr>
        <w:t>update</w:t>
      </w:r>
      <w:r>
        <w:rPr>
          <w:rFonts w:hint="eastAsia" w:ascii="微软雅黑" w:hAnsi="微软雅黑" w:eastAsia="微软雅黑" w:cs="微软雅黑"/>
          <w:color w:val="000000"/>
          <w:sz w:val="24"/>
          <w:szCs w:val="24"/>
          <w:shd w:val="clear" w:fill="F6F8FA"/>
        </w:rPr>
        <w:t xml:space="preserve"> personal_bank </w:t>
      </w:r>
      <w:r>
        <w:rPr>
          <w:rStyle w:val="39"/>
          <w:rFonts w:hint="eastAsia" w:ascii="微软雅黑" w:hAnsi="微软雅黑" w:eastAsia="微软雅黑" w:cs="微软雅黑"/>
          <w:color w:val="000088"/>
          <w:sz w:val="24"/>
          <w:szCs w:val="24"/>
          <w:shd w:val="clear" w:fill="F6F8FA"/>
        </w:rPr>
        <w:t>set</w:t>
      </w:r>
      <w:r>
        <w:rPr>
          <w:rFonts w:hint="eastAsia" w:ascii="微软雅黑" w:hAnsi="微软雅黑" w:eastAsia="微软雅黑" w:cs="微软雅黑"/>
          <w:color w:val="000000"/>
          <w:sz w:val="24"/>
          <w:szCs w:val="24"/>
          <w:shd w:val="clear" w:fill="F6F8FA"/>
        </w:rPr>
        <w:t xml:space="preserve"> account=</w:t>
      </w:r>
      <w:r>
        <w:rPr>
          <w:rStyle w:val="48"/>
          <w:rFonts w:hint="eastAsia" w:ascii="微软雅黑" w:hAnsi="微软雅黑" w:eastAsia="微软雅黑" w:cs="微软雅黑"/>
          <w:color w:val="006666"/>
          <w:sz w:val="24"/>
          <w:szCs w:val="24"/>
          <w:shd w:val="clear" w:fill="F6F8FA"/>
        </w:rPr>
        <w:t>200</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where</w:t>
      </w:r>
      <w:r>
        <w:rPr>
          <w:rFonts w:hint="eastAsia" w:ascii="微软雅黑" w:hAnsi="微软雅黑" w:eastAsia="微软雅黑" w:cs="微软雅黑"/>
          <w:color w:val="000000"/>
          <w:sz w:val="24"/>
          <w:szCs w:val="24"/>
          <w:shd w:val="clear" w:fill="F6F8FA"/>
        </w:rPr>
        <w:t xml:space="preserve"> id=</w:t>
      </w:r>
      <w:r>
        <w:rPr>
          <w:rStyle w:val="50"/>
          <w:rFonts w:hint="eastAsia" w:ascii="微软雅黑" w:hAnsi="微软雅黑" w:eastAsia="微软雅黑" w:cs="微软雅黑"/>
          <w:color w:val="009900"/>
          <w:sz w:val="24"/>
          <w:szCs w:val="24"/>
          <w:shd w:val="clear" w:fill="F6F8FA"/>
        </w:rPr>
        <w:t>"xxx"</w:t>
      </w:r>
      <w:r>
        <w:rPr>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and</w:t>
      </w:r>
      <w:r>
        <w:rPr>
          <w:rFonts w:hint="eastAsia" w:ascii="微软雅黑" w:hAnsi="微软雅黑" w:eastAsia="微软雅黑" w:cs="微软雅黑"/>
          <w:color w:val="000000"/>
          <w:sz w:val="24"/>
          <w:szCs w:val="24"/>
          <w:shd w:val="clear" w:fill="F6F8FA"/>
        </w:rPr>
        <w:t xml:space="preserve"> account=oldAccount</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但是实现会有什么问题吗？留给大家思考</w:t>
      </w:r>
    </w:p>
    <w:p>
      <w:pPr>
        <w:pStyle w:val="6"/>
        <w:rPr>
          <w:rFonts w:hint="eastAsia"/>
        </w:rPr>
      </w:pPr>
      <w:r>
        <w:rPr>
          <w:rFonts w:hint="eastAsia"/>
        </w:rPr>
        <w:t>Redis实现分布式锁</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Redis为单进程</w:t>
      </w:r>
      <w:r>
        <w:rPr>
          <w:rStyle w:val="18"/>
          <w:rFonts w:hint="eastAsia" w:ascii="微软雅黑" w:hAnsi="微软雅黑" w:eastAsia="微软雅黑" w:cs="微软雅黑"/>
          <w:b/>
          <w:color w:val="4F4F4F"/>
          <w:sz w:val="24"/>
          <w:szCs w:val="24"/>
        </w:rPr>
        <w:t>单线程模式，采用队列模式将并发访问变成串行访问，且多客户端对redis的连接并不存在竞争关系</w:t>
      </w:r>
      <w:r>
        <w:rPr>
          <w:rFonts w:hint="eastAsia" w:ascii="微软雅黑" w:hAnsi="微软雅黑" w:eastAsia="微软雅黑" w:cs="微软雅黑"/>
          <w:color w:val="4F4F4F"/>
          <w:sz w:val="24"/>
          <w:szCs w:val="24"/>
        </w:rPr>
        <w:t>。其次Redis提供一些命令SETNX，GETSET，可以方便实现分布式锁机制</w:t>
      </w:r>
    </w:p>
    <w:p>
      <w:pPr>
        <w:pStyle w:val="7"/>
        <w:rPr>
          <w:rFonts w:hint="eastAsia"/>
        </w:rPr>
      </w:pPr>
      <w:r>
        <w:rPr>
          <w:rFonts w:hint="eastAsia"/>
        </w:rPr>
        <w:t>Redis命令</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Style w:val="52"/>
          <w:rFonts w:hint="eastAsia"/>
        </w:rPr>
        <w:t>SETNX命令（SET if Not eXists） </w:t>
      </w:r>
      <w:r>
        <w:rPr>
          <w:rFonts w:hint="eastAsia" w:ascii="微软雅黑" w:hAnsi="微软雅黑" w:eastAsia="微软雅黑" w:cs="微软雅黑"/>
          <w:color w:val="4F4F4F"/>
          <w:sz w:val="24"/>
          <w:szCs w:val="24"/>
        </w:rPr>
        <w:br w:type="textWrapping"/>
      </w:r>
      <w:r>
        <w:rPr>
          <w:rFonts w:hint="eastAsia" w:ascii="微软雅黑" w:hAnsi="微软雅黑" w:eastAsia="微软雅黑" w:cs="微软雅黑"/>
          <w:color w:val="4F4F4F"/>
          <w:sz w:val="24"/>
          <w:szCs w:val="24"/>
        </w:rPr>
        <w:t>语法：ETNX key value </w:t>
      </w:r>
      <w:r>
        <w:rPr>
          <w:rFonts w:hint="eastAsia" w:ascii="微软雅黑" w:hAnsi="微软雅黑" w:eastAsia="微软雅黑" w:cs="微软雅黑"/>
          <w:color w:val="4F4F4F"/>
          <w:sz w:val="24"/>
          <w:szCs w:val="24"/>
        </w:rPr>
        <w:br w:type="textWrapping"/>
      </w:r>
      <w:r>
        <w:rPr>
          <w:rFonts w:hint="eastAsia" w:ascii="微软雅黑" w:hAnsi="微软雅黑" w:eastAsia="微软雅黑" w:cs="微软雅黑"/>
          <w:color w:val="4F4F4F"/>
          <w:sz w:val="24"/>
          <w:szCs w:val="24"/>
        </w:rPr>
        <w:t>功能：当且仅当 key 不存在，将 key 的值设为 value ，并返回1；若给定的 key 已经存在，则 SETNX 不做任何动作，并返回0。</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Style w:val="52"/>
          <w:rFonts w:hint="eastAsia"/>
        </w:rPr>
        <w:t>GETSET命令 </w:t>
      </w:r>
      <w:r>
        <w:rPr>
          <w:rStyle w:val="52"/>
          <w:rFonts w:hint="eastAsia"/>
        </w:rPr>
        <w:br w:type="textWrapping"/>
      </w:r>
      <w:r>
        <w:rPr>
          <w:rFonts w:hint="eastAsia" w:ascii="微软雅黑" w:hAnsi="微软雅黑" w:eastAsia="微软雅黑" w:cs="微软雅黑"/>
          <w:color w:val="4F4F4F"/>
          <w:sz w:val="24"/>
          <w:szCs w:val="24"/>
        </w:rPr>
        <w:t>语法：GETSET key value </w:t>
      </w:r>
      <w:r>
        <w:rPr>
          <w:rFonts w:hint="eastAsia" w:ascii="微软雅黑" w:hAnsi="微软雅黑" w:eastAsia="微软雅黑" w:cs="微软雅黑"/>
          <w:color w:val="4F4F4F"/>
          <w:sz w:val="24"/>
          <w:szCs w:val="24"/>
        </w:rPr>
        <w:br w:type="textWrapping"/>
      </w:r>
      <w:r>
        <w:rPr>
          <w:rFonts w:hint="eastAsia" w:ascii="微软雅黑" w:hAnsi="微软雅黑" w:eastAsia="微软雅黑" w:cs="微软雅黑"/>
          <w:color w:val="4F4F4F"/>
          <w:sz w:val="24"/>
          <w:szCs w:val="24"/>
        </w:rPr>
        <w:t>功能：将给定 key 的值设为 value ，并返回 key 的旧值 (old value)，当 key 存在但不是字符串类型时，返回一个错误，当key不存在时，返回nil。</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Style w:val="52"/>
          <w:rFonts w:hint="eastAsia"/>
        </w:rPr>
        <w:t>GET命令 </w:t>
      </w:r>
      <w:r>
        <w:rPr>
          <w:rFonts w:hint="eastAsia" w:ascii="微软雅黑" w:hAnsi="微软雅黑" w:eastAsia="微软雅黑" w:cs="微软雅黑"/>
          <w:color w:val="4F4F4F"/>
          <w:sz w:val="24"/>
          <w:szCs w:val="24"/>
        </w:rPr>
        <w:br w:type="textWrapping"/>
      </w:r>
      <w:r>
        <w:rPr>
          <w:rFonts w:hint="eastAsia" w:ascii="微软雅黑" w:hAnsi="微软雅黑" w:eastAsia="微软雅黑" w:cs="微软雅黑"/>
          <w:color w:val="4F4F4F"/>
          <w:sz w:val="24"/>
          <w:szCs w:val="24"/>
        </w:rPr>
        <w:t>语法：GET key </w:t>
      </w:r>
      <w:r>
        <w:rPr>
          <w:rFonts w:hint="eastAsia" w:ascii="微软雅黑" w:hAnsi="微软雅黑" w:eastAsia="微软雅黑" w:cs="微软雅黑"/>
          <w:color w:val="4F4F4F"/>
          <w:sz w:val="24"/>
          <w:szCs w:val="24"/>
        </w:rPr>
        <w:br w:type="textWrapping"/>
      </w:r>
      <w:r>
        <w:rPr>
          <w:rFonts w:hint="eastAsia" w:ascii="微软雅黑" w:hAnsi="微软雅黑" w:eastAsia="微软雅黑" w:cs="微软雅黑"/>
          <w:color w:val="4F4F4F"/>
          <w:sz w:val="24"/>
          <w:szCs w:val="24"/>
        </w:rPr>
        <w:t>功能：返回 key 所关联的字符串值，如果 key 不存在那么返回特殊值 nil 。</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Style w:val="52"/>
          <w:rFonts w:hint="eastAsia"/>
        </w:rPr>
        <w:t>DEL命令语法</w:t>
      </w:r>
      <w:r>
        <w:rPr>
          <w:rFonts w:hint="eastAsia" w:ascii="微软雅黑" w:hAnsi="微软雅黑" w:eastAsia="微软雅黑" w:cs="微软雅黑"/>
          <w:color w:val="4F4F4F"/>
          <w:sz w:val="24"/>
          <w:szCs w:val="24"/>
        </w:rPr>
        <w:br w:type="textWrapping"/>
      </w:r>
      <w:r>
        <w:rPr>
          <w:rFonts w:hint="eastAsia" w:ascii="微软雅黑" w:hAnsi="微软雅黑" w:eastAsia="微软雅黑" w:cs="微软雅黑"/>
          <w:color w:val="4F4F4F"/>
          <w:sz w:val="24"/>
          <w:szCs w:val="24"/>
        </w:rPr>
        <w:t>DEL key [KEY …] </w:t>
      </w:r>
      <w:r>
        <w:rPr>
          <w:rFonts w:hint="eastAsia" w:ascii="微软雅黑" w:hAnsi="微软雅黑" w:eastAsia="微软雅黑" w:cs="微软雅黑"/>
          <w:color w:val="4F4F4F"/>
          <w:sz w:val="24"/>
          <w:szCs w:val="24"/>
        </w:rPr>
        <w:br w:type="textWrapping"/>
      </w:r>
      <w:r>
        <w:rPr>
          <w:rFonts w:hint="eastAsia" w:ascii="微软雅黑" w:hAnsi="微软雅黑" w:eastAsia="微软雅黑" w:cs="微软雅黑"/>
          <w:color w:val="4F4F4F"/>
          <w:sz w:val="24"/>
          <w:szCs w:val="24"/>
        </w:rPr>
        <w:t>功能：删除给定的一个或多个 key ,不存在的 key 会被忽略。</w:t>
      </w:r>
    </w:p>
    <w:p>
      <w:pPr>
        <w:pStyle w:val="7"/>
        <w:rPr>
          <w:rFonts w:hint="eastAsia"/>
        </w:rPr>
      </w:pPr>
      <w:r>
        <w:rPr>
          <w:rFonts w:hint="eastAsia"/>
        </w:rPr>
        <w:t>Redis 悲观锁代码实现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39"/>
          <w:rFonts w:hint="eastAsia" w:ascii="微软雅黑" w:hAnsi="微软雅黑" w:eastAsia="微软雅黑" w:cs="微软雅黑"/>
          <w:color w:val="000088"/>
          <w:sz w:val="24"/>
          <w:szCs w:val="24"/>
          <w:shd w:val="clear" w:fill="F6F8FA"/>
        </w:rPr>
        <w:t>package</w:t>
      </w:r>
      <w:r>
        <w:rPr>
          <w:rStyle w:val="22"/>
          <w:rFonts w:hint="eastAsia" w:ascii="微软雅黑" w:hAnsi="微软雅黑" w:eastAsia="微软雅黑" w:cs="微软雅黑"/>
          <w:color w:val="000000"/>
          <w:sz w:val="24"/>
          <w:szCs w:val="24"/>
          <w:shd w:val="clear" w:fill="F6F8FA"/>
        </w:rPr>
        <w:t xml:space="preserve"> com.zs.distributedLock;</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39"/>
          <w:rFonts w:hint="eastAsia" w:ascii="微软雅黑" w:hAnsi="微软雅黑" w:eastAsia="微软雅黑" w:cs="微软雅黑"/>
          <w:color w:val="000088"/>
          <w:sz w:val="24"/>
          <w:szCs w:val="24"/>
          <w:shd w:val="clear" w:fill="F6F8FA"/>
        </w:rPr>
        <w:t>import</w:t>
      </w:r>
      <w:r>
        <w:rPr>
          <w:rStyle w:val="22"/>
          <w:rFonts w:hint="eastAsia" w:ascii="微软雅黑" w:hAnsi="微软雅黑" w:eastAsia="微软雅黑" w:cs="微软雅黑"/>
          <w:color w:val="000000"/>
          <w:sz w:val="24"/>
          <w:szCs w:val="24"/>
          <w:shd w:val="clear" w:fill="F6F8FA"/>
        </w:rPr>
        <w:t xml:space="preserve"> java.util.UUID;</w:t>
      </w:r>
      <w:r>
        <w:rPr>
          <w:rStyle w:val="39"/>
          <w:rFonts w:hint="eastAsia" w:ascii="微软雅黑" w:hAnsi="微软雅黑" w:eastAsia="微软雅黑" w:cs="微软雅黑"/>
          <w:color w:val="000088"/>
          <w:sz w:val="24"/>
          <w:szCs w:val="24"/>
          <w:shd w:val="clear" w:fill="F6F8FA"/>
        </w:rPr>
        <w:t>import</w:t>
      </w:r>
      <w:r>
        <w:rPr>
          <w:rStyle w:val="22"/>
          <w:rFonts w:hint="eastAsia" w:ascii="微软雅黑" w:hAnsi="微软雅黑" w:eastAsia="微软雅黑" w:cs="微软雅黑"/>
          <w:color w:val="000000"/>
          <w:sz w:val="24"/>
          <w:szCs w:val="24"/>
          <w:shd w:val="clear" w:fill="F6F8FA"/>
        </w:rPr>
        <w:t xml:space="preserve"> java.util.concurrent.TimeUnit;</w:t>
      </w:r>
      <w:r>
        <w:rPr>
          <w:rStyle w:val="39"/>
          <w:rFonts w:hint="eastAsia" w:ascii="微软雅黑" w:hAnsi="微软雅黑" w:eastAsia="微软雅黑" w:cs="微软雅黑"/>
          <w:color w:val="000088"/>
          <w:sz w:val="24"/>
          <w:szCs w:val="24"/>
          <w:shd w:val="clear" w:fill="F6F8FA"/>
        </w:rPr>
        <w:t>import</w:t>
      </w:r>
      <w:r>
        <w:rPr>
          <w:rStyle w:val="22"/>
          <w:rFonts w:hint="eastAsia" w:ascii="微软雅黑" w:hAnsi="微软雅黑" w:eastAsia="微软雅黑" w:cs="微软雅黑"/>
          <w:color w:val="000000"/>
          <w:sz w:val="24"/>
          <w:szCs w:val="24"/>
          <w:shd w:val="clear" w:fill="F6F8FA"/>
        </w:rPr>
        <w:t xml:space="preserve"> java.util.concurrent.locks.Condition;</w:t>
      </w:r>
      <w:r>
        <w:rPr>
          <w:rStyle w:val="39"/>
          <w:rFonts w:hint="eastAsia" w:ascii="微软雅黑" w:hAnsi="微软雅黑" w:eastAsia="微软雅黑" w:cs="微软雅黑"/>
          <w:color w:val="000088"/>
          <w:sz w:val="24"/>
          <w:szCs w:val="24"/>
          <w:shd w:val="clear" w:fill="F6F8FA"/>
        </w:rPr>
        <w:t>import</w:t>
      </w:r>
      <w:r>
        <w:rPr>
          <w:rStyle w:val="22"/>
          <w:rFonts w:hint="eastAsia" w:ascii="微软雅黑" w:hAnsi="微软雅黑" w:eastAsia="微软雅黑" w:cs="微软雅黑"/>
          <w:color w:val="000000"/>
          <w:sz w:val="24"/>
          <w:szCs w:val="24"/>
          <w:shd w:val="clear" w:fill="F6F8FA"/>
        </w:rPr>
        <w:t xml:space="preserve"> java.util.concurrent.locks.Lock;</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39"/>
          <w:rFonts w:hint="eastAsia" w:ascii="微软雅黑" w:hAnsi="微软雅黑" w:eastAsia="微软雅黑" w:cs="微软雅黑"/>
          <w:color w:val="000088"/>
          <w:sz w:val="24"/>
          <w:szCs w:val="24"/>
          <w:shd w:val="clear" w:fill="F6F8FA"/>
        </w:rPr>
        <w:t>import</w:t>
      </w:r>
      <w:r>
        <w:rPr>
          <w:rStyle w:val="22"/>
          <w:rFonts w:hint="eastAsia" w:ascii="微软雅黑" w:hAnsi="微软雅黑" w:eastAsia="微软雅黑" w:cs="微软雅黑"/>
          <w:color w:val="000000"/>
          <w:sz w:val="24"/>
          <w:szCs w:val="24"/>
          <w:shd w:val="clear" w:fill="F6F8FA"/>
        </w:rPr>
        <w:t xml:space="preserve"> org.slf4j.Logger;</w:t>
      </w:r>
      <w:r>
        <w:rPr>
          <w:rStyle w:val="39"/>
          <w:rFonts w:hint="eastAsia" w:ascii="微软雅黑" w:hAnsi="微软雅黑" w:eastAsia="微软雅黑" w:cs="微软雅黑"/>
          <w:color w:val="000088"/>
          <w:sz w:val="24"/>
          <w:szCs w:val="24"/>
          <w:shd w:val="clear" w:fill="F6F8FA"/>
        </w:rPr>
        <w:t>import</w:t>
      </w:r>
      <w:r>
        <w:rPr>
          <w:rStyle w:val="22"/>
          <w:rFonts w:hint="eastAsia" w:ascii="微软雅黑" w:hAnsi="微软雅黑" w:eastAsia="微软雅黑" w:cs="微软雅黑"/>
          <w:color w:val="000000"/>
          <w:sz w:val="24"/>
          <w:szCs w:val="24"/>
          <w:shd w:val="clear" w:fill="F6F8FA"/>
        </w:rPr>
        <w:t xml:space="preserve"> org.slf4j.LoggerFactory;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39"/>
          <w:rFonts w:hint="eastAsia" w:ascii="微软雅黑" w:hAnsi="微软雅黑" w:eastAsia="微软雅黑" w:cs="微软雅黑"/>
          <w:color w:val="000088"/>
          <w:sz w:val="24"/>
          <w:szCs w:val="24"/>
          <w:shd w:val="clear" w:fill="F6F8FA"/>
        </w:rPr>
        <w:t>import</w:t>
      </w:r>
      <w:r>
        <w:rPr>
          <w:rStyle w:val="22"/>
          <w:rFonts w:hint="eastAsia" w:ascii="微软雅黑" w:hAnsi="微软雅黑" w:eastAsia="微软雅黑" w:cs="微软雅黑"/>
          <w:color w:val="000000"/>
          <w:sz w:val="24"/>
          <w:szCs w:val="24"/>
          <w:shd w:val="clear" w:fill="F6F8FA"/>
        </w:rPr>
        <w:t xml:space="preserve"> redis.clients.jedis.Jedis;</w:t>
      </w:r>
      <w:r>
        <w:rPr>
          <w:rStyle w:val="39"/>
          <w:rFonts w:hint="eastAsia" w:ascii="微软雅黑" w:hAnsi="微软雅黑" w:eastAsia="微软雅黑" w:cs="微软雅黑"/>
          <w:color w:val="000088"/>
          <w:sz w:val="24"/>
          <w:szCs w:val="24"/>
          <w:shd w:val="clear" w:fill="F6F8FA"/>
        </w:rPr>
        <w:t>import</w:t>
      </w:r>
      <w:r>
        <w:rPr>
          <w:rStyle w:val="22"/>
          <w:rFonts w:hint="eastAsia" w:ascii="微软雅黑" w:hAnsi="微软雅黑" w:eastAsia="微软雅黑" w:cs="微软雅黑"/>
          <w:color w:val="000000"/>
          <w:sz w:val="24"/>
          <w:szCs w:val="24"/>
          <w:shd w:val="clear" w:fill="F6F8FA"/>
        </w:rPr>
        <w:t xml:space="preserve"> redis.clients.jedis.JedisPool;</w:t>
      </w:r>
      <w:r>
        <w:rPr>
          <w:rStyle w:val="39"/>
          <w:rFonts w:hint="eastAsia" w:ascii="微软雅黑" w:hAnsi="微软雅黑" w:eastAsia="微软雅黑" w:cs="微软雅黑"/>
          <w:color w:val="000088"/>
          <w:sz w:val="24"/>
          <w:szCs w:val="24"/>
          <w:shd w:val="clear" w:fill="F6F8FA"/>
        </w:rPr>
        <w:t>import</w:t>
      </w:r>
      <w:r>
        <w:rPr>
          <w:rStyle w:val="22"/>
          <w:rFonts w:hint="eastAsia" w:ascii="微软雅黑" w:hAnsi="微软雅黑" w:eastAsia="微软雅黑" w:cs="微软雅黑"/>
          <w:color w:val="000000"/>
          <w:sz w:val="24"/>
          <w:szCs w:val="24"/>
          <w:shd w:val="clear" w:fill="F6F8FA"/>
        </w:rPr>
        <w:t xml:space="preserve"> redis.clients.jedis.JedisPoolConfig;</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39"/>
          <w:rFonts w:hint="eastAsia" w:ascii="微软雅黑" w:hAnsi="微软雅黑" w:eastAsia="微软雅黑" w:cs="微软雅黑"/>
          <w:color w:val="000088"/>
          <w:sz w:val="24"/>
          <w:szCs w:val="24"/>
          <w:shd w:val="clear" w:fill="F6F8FA"/>
        </w:rPr>
        <w:t>public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class</w:t>
      </w:r>
      <w:r>
        <w:rPr>
          <w:rStyle w:val="45"/>
          <w:rFonts w:hint="eastAsia" w:ascii="微软雅黑" w:hAnsi="微软雅黑" w:eastAsia="微软雅黑" w:cs="微软雅黑"/>
          <w:color w:val="000000"/>
          <w:sz w:val="24"/>
          <w:szCs w:val="24"/>
          <w:shd w:val="clear" w:fill="F6F8FA"/>
        </w:rPr>
        <w:t xml:space="preserve"> </w:t>
      </w:r>
      <w:r>
        <w:rPr>
          <w:rStyle w:val="44"/>
          <w:rFonts w:hint="eastAsia" w:ascii="微软雅黑" w:hAnsi="微软雅黑" w:eastAsia="微软雅黑" w:cs="微软雅黑"/>
          <w:color w:val="4F4F4F"/>
          <w:sz w:val="24"/>
          <w:szCs w:val="24"/>
          <w:shd w:val="clear" w:fill="F6F8FA"/>
        </w:rPr>
        <w:t>RedisLock</w:t>
      </w:r>
      <w:r>
        <w:rPr>
          <w:rStyle w:val="45"/>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implements</w:t>
      </w:r>
      <w:r>
        <w:rPr>
          <w:rStyle w:val="45"/>
          <w:rFonts w:hint="eastAsia" w:ascii="微软雅黑" w:hAnsi="微软雅黑" w:eastAsia="微软雅黑" w:cs="微软雅黑"/>
          <w:color w:val="000000"/>
          <w:sz w:val="24"/>
          <w:szCs w:val="24"/>
          <w:shd w:val="clear" w:fill="F6F8FA"/>
        </w:rPr>
        <w:t xml:space="preserve"> </w:t>
      </w:r>
      <w:r>
        <w:rPr>
          <w:rStyle w:val="44"/>
          <w:rFonts w:hint="eastAsia" w:ascii="微软雅黑" w:hAnsi="微软雅黑" w:eastAsia="微软雅黑" w:cs="微软雅黑"/>
          <w:color w:val="4F4F4F"/>
          <w:sz w:val="24"/>
          <w:szCs w:val="24"/>
          <w:shd w:val="clear" w:fill="F6F8FA"/>
        </w:rPr>
        <w:t>Lock</w:t>
      </w:r>
      <w:r>
        <w:rPr>
          <w:rStyle w:val="45"/>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final</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static</w:t>
      </w:r>
      <w:r>
        <w:rPr>
          <w:rStyle w:val="22"/>
          <w:rFonts w:hint="eastAsia" w:ascii="微软雅黑" w:hAnsi="微软雅黑" w:eastAsia="微软雅黑" w:cs="微软雅黑"/>
          <w:color w:val="000000"/>
          <w:sz w:val="24"/>
          <w:szCs w:val="24"/>
          <w:shd w:val="clear" w:fill="F6F8FA"/>
        </w:rPr>
        <w:t xml:space="preserve"> Logger LOG = LoggerFactory.getLogger(Demo.class);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static</w:t>
      </w:r>
      <w:r>
        <w:rPr>
          <w:rStyle w:val="22"/>
          <w:rFonts w:hint="eastAsia" w:ascii="微软雅黑" w:hAnsi="微软雅黑" w:eastAsia="微软雅黑" w:cs="微软雅黑"/>
          <w:color w:val="000000"/>
          <w:sz w:val="24"/>
          <w:szCs w:val="24"/>
          <w:shd w:val="clear" w:fill="F6F8FA"/>
        </w:rPr>
        <w:t xml:space="preserve"> JedisPool jedisPool = </w:t>
      </w:r>
      <w:r>
        <w:rPr>
          <w:rStyle w:val="39"/>
          <w:rFonts w:hint="eastAsia" w:ascii="微软雅黑" w:hAnsi="微软雅黑" w:eastAsia="微软雅黑" w:cs="微软雅黑"/>
          <w:color w:val="000088"/>
          <w:sz w:val="24"/>
          <w:szCs w:val="24"/>
          <w:shd w:val="clear" w:fill="F6F8FA"/>
        </w:rPr>
        <w:t>null</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static</w:t>
      </w: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JedisPoolConfig config = </w:t>
      </w:r>
      <w:r>
        <w:rPr>
          <w:rStyle w:val="39"/>
          <w:rFonts w:hint="eastAsia" w:ascii="微软雅黑" w:hAnsi="微软雅黑" w:eastAsia="微软雅黑" w:cs="微软雅黑"/>
          <w:color w:val="000088"/>
          <w:sz w:val="24"/>
          <w:szCs w:val="24"/>
          <w:shd w:val="clear" w:fill="F6F8FA"/>
        </w:rPr>
        <w:t>new</w:t>
      </w:r>
      <w:r>
        <w:rPr>
          <w:rStyle w:val="22"/>
          <w:rFonts w:hint="eastAsia" w:ascii="微软雅黑" w:hAnsi="微软雅黑" w:eastAsia="微软雅黑" w:cs="微软雅黑"/>
          <w:color w:val="000000"/>
          <w:sz w:val="24"/>
          <w:szCs w:val="24"/>
          <w:shd w:val="clear" w:fill="F6F8FA"/>
        </w:rPr>
        <w:t xml:space="preserve"> JedisPoolConfig();</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config.setMaxTotal(</w:t>
      </w:r>
      <w:r>
        <w:rPr>
          <w:rStyle w:val="48"/>
          <w:rFonts w:hint="eastAsia" w:ascii="微软雅黑" w:hAnsi="微软雅黑" w:eastAsia="微软雅黑" w:cs="微软雅黑"/>
          <w:color w:val="006666"/>
          <w:sz w:val="24"/>
          <w:szCs w:val="24"/>
          <w:shd w:val="clear" w:fill="F6F8FA"/>
        </w:rPr>
        <w:t>1000</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jedisPool = </w:t>
      </w:r>
      <w:r>
        <w:rPr>
          <w:rStyle w:val="39"/>
          <w:rFonts w:hint="eastAsia" w:ascii="微软雅黑" w:hAnsi="微软雅黑" w:eastAsia="微软雅黑" w:cs="微软雅黑"/>
          <w:color w:val="000088"/>
          <w:sz w:val="24"/>
          <w:szCs w:val="24"/>
          <w:shd w:val="clear" w:fill="F6F8FA"/>
        </w:rPr>
        <w:t>new</w:t>
      </w:r>
      <w:r>
        <w:rPr>
          <w:rStyle w:val="22"/>
          <w:rFonts w:hint="eastAsia" w:ascii="微软雅黑" w:hAnsi="微软雅黑" w:eastAsia="微软雅黑" w:cs="微软雅黑"/>
          <w:color w:val="000000"/>
          <w:sz w:val="24"/>
          <w:szCs w:val="24"/>
          <w:shd w:val="clear" w:fill="F6F8FA"/>
        </w:rPr>
        <w:t xml:space="preserve"> JedisPool(config, </w:t>
      </w:r>
      <w:r>
        <w:rPr>
          <w:rStyle w:val="50"/>
          <w:rFonts w:hint="eastAsia" w:ascii="微软雅黑" w:hAnsi="微软雅黑" w:eastAsia="微软雅黑" w:cs="微软雅黑"/>
          <w:color w:val="009900"/>
          <w:sz w:val="24"/>
          <w:szCs w:val="24"/>
          <w:shd w:val="clear" w:fill="F6F8FA"/>
        </w:rPr>
        <w:t>"127.0.0.1"</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private</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final</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static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int</w:t>
      </w:r>
      <w:r>
        <w:rPr>
          <w:rStyle w:val="22"/>
          <w:rFonts w:hint="eastAsia" w:ascii="微软雅黑" w:hAnsi="微软雅黑" w:eastAsia="微软雅黑" w:cs="微软雅黑"/>
          <w:color w:val="000000"/>
          <w:sz w:val="24"/>
          <w:szCs w:val="24"/>
          <w:shd w:val="clear" w:fill="F6F8FA"/>
        </w:rPr>
        <w:t xml:space="preserve"> GOT_LOCK = </w:t>
      </w:r>
      <w:r>
        <w:rPr>
          <w:rStyle w:val="48"/>
          <w:rFonts w:hint="eastAsia" w:ascii="微软雅黑" w:hAnsi="微软雅黑" w:eastAsia="微软雅黑" w:cs="微软雅黑"/>
          <w:color w:val="006666"/>
          <w:sz w:val="24"/>
          <w:szCs w:val="24"/>
          <w:shd w:val="clear" w:fill="F6F8FA"/>
        </w:rPr>
        <w:t>1</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private</w:t>
      </w:r>
      <w:r>
        <w:rPr>
          <w:rStyle w:val="22"/>
          <w:rFonts w:hint="eastAsia" w:ascii="微软雅黑" w:hAnsi="微软雅黑" w:eastAsia="微软雅黑" w:cs="微软雅黑"/>
          <w:color w:val="000000"/>
          <w:sz w:val="24"/>
          <w:szCs w:val="24"/>
          <w:shd w:val="clear" w:fill="F6F8FA"/>
        </w:rPr>
        <w:t xml:space="preserve"> String key_redis = </w:t>
      </w:r>
      <w:r>
        <w:rPr>
          <w:rStyle w:val="50"/>
          <w:rFonts w:hint="eastAsia" w:ascii="微软雅黑" w:hAnsi="微软雅黑" w:eastAsia="微软雅黑" w:cs="微软雅黑"/>
          <w:color w:val="009900"/>
          <w:sz w:val="24"/>
          <w:szCs w:val="24"/>
          <w:shd w:val="clear" w:fill="F6F8FA"/>
        </w:rPr>
        <w:t>"redisLock__"</w:t>
      </w:r>
      <w:r>
        <w:rPr>
          <w:rStyle w:val="22"/>
          <w:rFonts w:hint="eastAsia" w:ascii="微软雅黑" w:hAnsi="微软雅黑" w:eastAsia="微软雅黑" w:cs="微软雅黑"/>
          <w:color w:val="000000"/>
          <w:sz w:val="24"/>
          <w:szCs w:val="24"/>
          <w:shd w:val="clear" w:fill="F6F8FA"/>
        </w:rPr>
        <w:t xml:space="preserve"> + UUID.randomUUID();</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49"/>
          <w:rFonts w:hint="eastAsia" w:ascii="微软雅黑" w:hAnsi="微软雅黑" w:eastAsia="微软雅黑" w:cs="微软雅黑"/>
          <w:color w:val="9B859D"/>
          <w:sz w:val="24"/>
          <w:szCs w:val="24"/>
          <w:shd w:val="clear" w:fill="F6F8FA"/>
        </w:rPr>
        <w:t>@Override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public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void</w:t>
      </w:r>
      <w:r>
        <w:rPr>
          <w:rStyle w:val="22"/>
          <w:rFonts w:hint="eastAsia" w:ascii="微软雅黑" w:hAnsi="微软雅黑" w:eastAsia="微软雅黑" w:cs="微软雅黑"/>
          <w:color w:val="000000"/>
          <w:sz w:val="24"/>
          <w:szCs w:val="24"/>
          <w:shd w:val="clear" w:fill="F6F8FA"/>
        </w:rPr>
        <w:t xml:space="preserve"> </w:t>
      </w:r>
      <w:r>
        <w:rPr>
          <w:rStyle w:val="44"/>
          <w:rFonts w:hint="eastAsia" w:ascii="微软雅黑" w:hAnsi="微软雅黑" w:eastAsia="微软雅黑" w:cs="微软雅黑"/>
          <w:color w:val="009900"/>
          <w:sz w:val="24"/>
          <w:szCs w:val="24"/>
          <w:shd w:val="clear" w:fill="F6F8FA"/>
        </w:rPr>
        <w:t>lock</w:t>
      </w:r>
      <w:r>
        <w:rPr>
          <w:rStyle w:val="22"/>
          <w:rFonts w:hint="eastAsia" w:ascii="微软雅黑" w:hAnsi="微软雅黑" w:eastAsia="微软雅黑" w:cs="微软雅黑"/>
          <w:color w:val="000000"/>
          <w:sz w:val="24"/>
          <w:szCs w:val="24"/>
          <w:shd w:val="clear" w:fill="F6F8FA"/>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Jedis jedis = </w:t>
      </w:r>
      <w:r>
        <w:rPr>
          <w:rStyle w:val="39"/>
          <w:rFonts w:hint="eastAsia" w:ascii="微软雅黑" w:hAnsi="微软雅黑" w:eastAsia="微软雅黑" w:cs="微软雅黑"/>
          <w:color w:val="000088"/>
          <w:sz w:val="24"/>
          <w:szCs w:val="24"/>
          <w:shd w:val="clear" w:fill="F6F8FA"/>
        </w:rPr>
        <w:t>null</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try</w:t>
      </w: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jedis = jedisPool.getResource();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51"/>
          <w:rFonts w:hint="eastAsia" w:ascii="微软雅黑" w:hAnsi="微软雅黑" w:eastAsia="微软雅黑" w:cs="微软雅黑"/>
          <w:color w:val="880000"/>
          <w:sz w:val="24"/>
          <w:szCs w:val="24"/>
          <w:shd w:val="clear" w:fill="F6F8FA"/>
        </w:rPr>
        <w:t xml:space="preserve">//lock:setnx &amp;&amp; expire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while</w:t>
      </w:r>
      <w:r>
        <w:rPr>
          <w:rStyle w:val="22"/>
          <w:rFonts w:hint="eastAsia" w:ascii="微软雅黑" w:hAnsi="微软雅黑" w:eastAsia="微软雅黑" w:cs="微软雅黑"/>
          <w:color w:val="000000"/>
          <w:sz w:val="24"/>
          <w:szCs w:val="24"/>
          <w:shd w:val="clear" w:fill="F6F8FA"/>
        </w:rPr>
        <w:t xml:space="preserve"> (!Thread.interrupted()) {</w:t>
      </w:r>
      <w:r>
        <w:rPr>
          <w:rStyle w:val="51"/>
          <w:rFonts w:hint="eastAsia" w:ascii="微软雅黑" w:hAnsi="微软雅黑" w:eastAsia="微软雅黑" w:cs="微软雅黑"/>
          <w:color w:val="880000"/>
          <w:sz w:val="24"/>
          <w:szCs w:val="24"/>
          <w:shd w:val="clear" w:fill="F6F8FA"/>
        </w:rPr>
        <w:t>// 自旋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if</w:t>
      </w:r>
      <w:r>
        <w:rPr>
          <w:rStyle w:val="22"/>
          <w:rFonts w:hint="eastAsia" w:ascii="微软雅黑" w:hAnsi="微软雅黑" w:eastAsia="微软雅黑" w:cs="微软雅黑"/>
          <w:color w:val="000000"/>
          <w:sz w:val="24"/>
          <w:szCs w:val="24"/>
          <w:shd w:val="clear" w:fill="F6F8FA"/>
        </w:rPr>
        <w:t xml:space="preserve"> (GOT_LOCK == jedis.setnx(key_redis, </w:t>
      </w:r>
      <w:r>
        <w:rPr>
          <w:rStyle w:val="50"/>
          <w:rFonts w:hint="eastAsia" w:ascii="微软雅黑" w:hAnsi="微软雅黑" w:eastAsia="微软雅黑" w:cs="微软雅黑"/>
          <w:color w:val="009900"/>
          <w:sz w:val="24"/>
          <w:szCs w:val="24"/>
          <w:shd w:val="clear" w:fill="F6F8FA"/>
        </w:rPr>
        <w:t>"true"</w:t>
      </w:r>
      <w:r>
        <w:rPr>
          <w:rStyle w:val="22"/>
          <w:rFonts w:hint="eastAsia" w:ascii="微软雅黑" w:hAnsi="微软雅黑" w:eastAsia="微软雅黑" w:cs="微软雅黑"/>
          <w:color w:val="000000"/>
          <w:sz w:val="24"/>
          <w:szCs w:val="24"/>
          <w:shd w:val="clear" w:fill="F6F8FA"/>
        </w:rPr>
        <w:t>)) {</w:t>
      </w:r>
      <w:r>
        <w:rPr>
          <w:rStyle w:val="51"/>
          <w:rFonts w:hint="eastAsia" w:ascii="微软雅黑" w:hAnsi="微软雅黑" w:eastAsia="微软雅黑" w:cs="微软雅黑"/>
          <w:color w:val="880000"/>
          <w:sz w:val="24"/>
          <w:szCs w:val="24"/>
          <w:shd w:val="clear" w:fill="F6F8FA"/>
        </w:rPr>
        <w:t>// 成功获取锁</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LOG.info(</w:t>
      </w:r>
      <w:r>
        <w:rPr>
          <w:rStyle w:val="50"/>
          <w:rFonts w:hint="eastAsia" w:ascii="微软雅黑" w:hAnsi="微软雅黑" w:eastAsia="微软雅黑" w:cs="微软雅黑"/>
          <w:color w:val="009900"/>
          <w:sz w:val="24"/>
          <w:szCs w:val="24"/>
          <w:shd w:val="clear" w:fill="F6F8FA"/>
        </w:rPr>
        <w:t>"add lock: "</w:t>
      </w:r>
      <w:r>
        <w:rPr>
          <w:rStyle w:val="22"/>
          <w:rFonts w:hint="eastAsia" w:ascii="微软雅黑" w:hAnsi="微软雅黑" w:eastAsia="微软雅黑" w:cs="微软雅黑"/>
          <w:color w:val="000000"/>
          <w:sz w:val="24"/>
          <w:szCs w:val="24"/>
          <w:shd w:val="clear" w:fill="F6F8FA"/>
        </w:rPr>
        <w:t xml:space="preserve"> + key_redis);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51"/>
          <w:rFonts w:hint="eastAsia" w:ascii="微软雅黑" w:hAnsi="微软雅黑" w:eastAsia="微软雅黑" w:cs="微软雅黑"/>
          <w:color w:val="880000"/>
          <w:sz w:val="24"/>
          <w:szCs w:val="24"/>
          <w:shd w:val="clear" w:fill="F6F8FA"/>
        </w:rPr>
        <w:t>// 设置锁的失效时间:30s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jedis.expire(key_redis, </w:t>
      </w:r>
      <w:r>
        <w:rPr>
          <w:rStyle w:val="48"/>
          <w:rFonts w:hint="eastAsia" w:ascii="微软雅黑" w:hAnsi="微软雅黑" w:eastAsia="微软雅黑" w:cs="微软雅黑"/>
          <w:color w:val="006666"/>
          <w:sz w:val="24"/>
          <w:szCs w:val="24"/>
          <w:shd w:val="clear" w:fill="F6F8FA"/>
        </w:rPr>
        <w:t>20</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return</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 </w:t>
      </w:r>
      <w:r>
        <w:rPr>
          <w:rStyle w:val="39"/>
          <w:rFonts w:hint="eastAsia" w:ascii="微软雅黑" w:hAnsi="微软雅黑" w:eastAsia="微软雅黑" w:cs="微软雅黑"/>
          <w:color w:val="000088"/>
          <w:sz w:val="24"/>
          <w:szCs w:val="24"/>
          <w:shd w:val="clear" w:fill="F6F8FA"/>
        </w:rPr>
        <w:t>finally</w:t>
      </w: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if</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null</w:t>
      </w:r>
      <w:r>
        <w:rPr>
          <w:rStyle w:val="22"/>
          <w:rFonts w:hint="eastAsia" w:ascii="微软雅黑" w:hAnsi="微软雅黑" w:eastAsia="微软雅黑" w:cs="微软雅黑"/>
          <w:color w:val="000000"/>
          <w:sz w:val="24"/>
          <w:szCs w:val="24"/>
          <w:shd w:val="clear" w:fill="F6F8FA"/>
        </w:rPr>
        <w:t xml:space="preserve"> != jedis)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jedis.close();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49"/>
          <w:rFonts w:hint="eastAsia" w:ascii="微软雅黑" w:hAnsi="微软雅黑" w:eastAsia="微软雅黑" w:cs="微软雅黑"/>
          <w:color w:val="9B859D"/>
          <w:sz w:val="24"/>
          <w:szCs w:val="24"/>
          <w:shd w:val="clear" w:fill="F6F8FA"/>
        </w:rPr>
        <w:t>@Override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public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void</w:t>
      </w:r>
      <w:r>
        <w:rPr>
          <w:rStyle w:val="22"/>
          <w:rFonts w:hint="eastAsia" w:ascii="微软雅黑" w:hAnsi="微软雅黑" w:eastAsia="微软雅黑" w:cs="微软雅黑"/>
          <w:color w:val="000000"/>
          <w:sz w:val="24"/>
          <w:szCs w:val="24"/>
          <w:shd w:val="clear" w:fill="F6F8FA"/>
        </w:rPr>
        <w:t xml:space="preserve"> </w:t>
      </w:r>
      <w:r>
        <w:rPr>
          <w:rStyle w:val="44"/>
          <w:rFonts w:hint="eastAsia" w:ascii="微软雅黑" w:hAnsi="微软雅黑" w:eastAsia="微软雅黑" w:cs="微软雅黑"/>
          <w:color w:val="009900"/>
          <w:sz w:val="24"/>
          <w:szCs w:val="24"/>
          <w:shd w:val="clear" w:fill="F6F8FA"/>
        </w:rPr>
        <w:t>unlock</w:t>
      </w:r>
      <w:r>
        <w:rPr>
          <w:rStyle w:val="22"/>
          <w:rFonts w:hint="eastAsia" w:ascii="微软雅黑" w:hAnsi="微软雅黑" w:eastAsia="微软雅黑" w:cs="微软雅黑"/>
          <w:color w:val="000000"/>
          <w:sz w:val="24"/>
          <w:szCs w:val="24"/>
          <w:shd w:val="clear" w:fill="F6F8FA"/>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LOG.info(</w:t>
      </w:r>
      <w:r>
        <w:rPr>
          <w:rStyle w:val="50"/>
          <w:rFonts w:hint="eastAsia" w:ascii="微软雅黑" w:hAnsi="微软雅黑" w:eastAsia="微软雅黑" w:cs="微软雅黑"/>
          <w:color w:val="009900"/>
          <w:sz w:val="24"/>
          <w:szCs w:val="24"/>
          <w:shd w:val="clear" w:fill="F6F8FA"/>
        </w:rPr>
        <w:t>"-0-------------------------------------------------"</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Jedis jedis = </w:t>
      </w:r>
      <w:r>
        <w:rPr>
          <w:rStyle w:val="39"/>
          <w:rFonts w:hint="eastAsia" w:ascii="微软雅黑" w:hAnsi="微软雅黑" w:eastAsia="微软雅黑" w:cs="微软雅黑"/>
          <w:color w:val="000088"/>
          <w:sz w:val="24"/>
          <w:szCs w:val="24"/>
          <w:shd w:val="clear" w:fill="F6F8FA"/>
        </w:rPr>
        <w:t>null</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51"/>
          <w:rFonts w:hint="eastAsia" w:ascii="微软雅黑" w:hAnsi="微软雅黑" w:eastAsia="微软雅黑" w:cs="微软雅黑"/>
          <w:color w:val="880000"/>
          <w:sz w:val="24"/>
          <w:szCs w:val="24"/>
          <w:shd w:val="clear" w:fill="F6F8FA"/>
        </w:rPr>
        <w:t xml:space="preserve">//unlock：delete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try</w:t>
      </w: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jedis = jedisPool.getResource();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LOG.info(</w:t>
      </w:r>
      <w:r>
        <w:rPr>
          <w:rStyle w:val="50"/>
          <w:rFonts w:hint="eastAsia" w:ascii="微软雅黑" w:hAnsi="微软雅黑" w:eastAsia="微软雅黑" w:cs="微软雅黑"/>
          <w:color w:val="009900"/>
          <w:sz w:val="24"/>
          <w:szCs w:val="24"/>
          <w:shd w:val="clear" w:fill="F6F8FA"/>
        </w:rPr>
        <w:t>"-1-------------------------------------------------"</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LOG.info(</w:t>
      </w:r>
      <w:r>
        <w:rPr>
          <w:rStyle w:val="50"/>
          <w:rFonts w:hint="eastAsia" w:ascii="微软雅黑" w:hAnsi="微软雅黑" w:eastAsia="微软雅黑" w:cs="微软雅黑"/>
          <w:color w:val="009900"/>
          <w:sz w:val="24"/>
          <w:szCs w:val="24"/>
          <w:shd w:val="clear" w:fill="F6F8FA"/>
        </w:rPr>
        <w:t>"unlock: "</w:t>
      </w:r>
      <w:r>
        <w:rPr>
          <w:rStyle w:val="22"/>
          <w:rFonts w:hint="eastAsia" w:ascii="微软雅黑" w:hAnsi="微软雅黑" w:eastAsia="微软雅黑" w:cs="微软雅黑"/>
          <w:color w:val="000000"/>
          <w:sz w:val="24"/>
          <w:szCs w:val="24"/>
          <w:shd w:val="clear" w:fill="F6F8FA"/>
        </w:rPr>
        <w:t xml:space="preserve"> + key_redis + </w:t>
      </w:r>
      <w:r>
        <w:rPr>
          <w:rStyle w:val="50"/>
          <w:rFonts w:hint="eastAsia" w:ascii="微软雅黑" w:hAnsi="微软雅黑" w:eastAsia="微软雅黑" w:cs="微软雅黑"/>
          <w:color w:val="009900"/>
          <w:sz w:val="24"/>
          <w:szCs w:val="24"/>
          <w:shd w:val="clear" w:fill="F6F8FA"/>
        </w:rPr>
        <w:t>"success "</w:t>
      </w:r>
      <w:r>
        <w:rPr>
          <w:rStyle w:val="22"/>
          <w:rFonts w:hint="eastAsia" w:ascii="微软雅黑" w:hAnsi="微软雅黑" w:eastAsia="微软雅黑" w:cs="微软雅黑"/>
          <w:color w:val="000000"/>
          <w:sz w:val="24"/>
          <w:szCs w:val="24"/>
          <w:shd w:val="clear" w:fill="F6F8FA"/>
        </w:rPr>
        <w:t xml:space="preserve"> + jedis.del(key_redis));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 </w:t>
      </w:r>
      <w:r>
        <w:rPr>
          <w:rStyle w:val="39"/>
          <w:rFonts w:hint="eastAsia" w:ascii="微软雅黑" w:hAnsi="微软雅黑" w:eastAsia="微软雅黑" w:cs="微软雅黑"/>
          <w:color w:val="000088"/>
          <w:sz w:val="24"/>
          <w:szCs w:val="24"/>
          <w:shd w:val="clear" w:fill="F6F8FA"/>
        </w:rPr>
        <w:t>finally</w:t>
      </w: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if</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null</w:t>
      </w:r>
      <w:r>
        <w:rPr>
          <w:rStyle w:val="22"/>
          <w:rFonts w:hint="eastAsia" w:ascii="微软雅黑" w:hAnsi="微软雅黑" w:eastAsia="微软雅黑" w:cs="微软雅黑"/>
          <w:color w:val="000000"/>
          <w:sz w:val="24"/>
          <w:szCs w:val="24"/>
          <w:shd w:val="clear" w:fill="F6F8FA"/>
        </w:rPr>
        <w:t xml:space="preserve"> != jedis)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jedis.close();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49"/>
          <w:rFonts w:hint="eastAsia" w:ascii="微软雅黑" w:hAnsi="微软雅黑" w:eastAsia="微软雅黑" w:cs="微软雅黑"/>
          <w:color w:val="9B859D"/>
          <w:sz w:val="24"/>
          <w:szCs w:val="24"/>
          <w:shd w:val="clear" w:fill="F6F8FA"/>
        </w:rPr>
        <w:t>@Override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public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void</w:t>
      </w:r>
      <w:r>
        <w:rPr>
          <w:rStyle w:val="22"/>
          <w:rFonts w:hint="eastAsia" w:ascii="微软雅黑" w:hAnsi="微软雅黑" w:eastAsia="微软雅黑" w:cs="微软雅黑"/>
          <w:color w:val="000000"/>
          <w:sz w:val="24"/>
          <w:szCs w:val="24"/>
          <w:shd w:val="clear" w:fill="F6F8FA"/>
        </w:rPr>
        <w:t xml:space="preserve"> </w:t>
      </w:r>
      <w:r>
        <w:rPr>
          <w:rStyle w:val="44"/>
          <w:rFonts w:hint="eastAsia" w:ascii="微软雅黑" w:hAnsi="微软雅黑" w:eastAsia="微软雅黑" w:cs="微软雅黑"/>
          <w:color w:val="009900"/>
          <w:sz w:val="24"/>
          <w:szCs w:val="24"/>
          <w:shd w:val="clear" w:fill="F6F8FA"/>
        </w:rPr>
        <w:t>lockInterruptibly</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throws</w:t>
      </w:r>
      <w:r>
        <w:rPr>
          <w:rStyle w:val="22"/>
          <w:rFonts w:hint="eastAsia" w:ascii="微软雅黑" w:hAnsi="微软雅黑" w:eastAsia="微软雅黑" w:cs="微软雅黑"/>
          <w:color w:val="000000"/>
          <w:sz w:val="24"/>
          <w:szCs w:val="24"/>
          <w:shd w:val="clear" w:fill="F6F8FA"/>
        </w:rPr>
        <w:t xml:space="preserve"> InterruptedException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49"/>
          <w:rFonts w:hint="eastAsia" w:ascii="微软雅黑" w:hAnsi="微软雅黑" w:eastAsia="微软雅黑" w:cs="微软雅黑"/>
          <w:color w:val="9B859D"/>
          <w:sz w:val="24"/>
          <w:szCs w:val="24"/>
          <w:shd w:val="clear" w:fill="F6F8FA"/>
        </w:rPr>
        <w:t>@Override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public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boolean</w:t>
      </w:r>
      <w:r>
        <w:rPr>
          <w:rStyle w:val="22"/>
          <w:rFonts w:hint="eastAsia" w:ascii="微软雅黑" w:hAnsi="微软雅黑" w:eastAsia="微软雅黑" w:cs="微软雅黑"/>
          <w:color w:val="000000"/>
          <w:sz w:val="24"/>
          <w:szCs w:val="24"/>
          <w:shd w:val="clear" w:fill="F6F8FA"/>
        </w:rPr>
        <w:t xml:space="preserve"> </w:t>
      </w:r>
      <w:r>
        <w:rPr>
          <w:rStyle w:val="44"/>
          <w:rFonts w:hint="eastAsia" w:ascii="微软雅黑" w:hAnsi="微软雅黑" w:eastAsia="微软雅黑" w:cs="微软雅黑"/>
          <w:color w:val="009900"/>
          <w:sz w:val="24"/>
          <w:szCs w:val="24"/>
          <w:shd w:val="clear" w:fill="F6F8FA"/>
        </w:rPr>
        <w:t>tryLock</w:t>
      </w:r>
      <w:r>
        <w:rPr>
          <w:rStyle w:val="22"/>
          <w:rFonts w:hint="eastAsia" w:ascii="微软雅黑" w:hAnsi="微软雅黑" w:eastAsia="微软雅黑" w:cs="微软雅黑"/>
          <w:color w:val="000000"/>
          <w:sz w:val="24"/>
          <w:szCs w:val="24"/>
          <w:shd w:val="clear" w:fill="F6F8FA"/>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return</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false</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49"/>
          <w:rFonts w:hint="eastAsia" w:ascii="微软雅黑" w:hAnsi="微软雅黑" w:eastAsia="微软雅黑" w:cs="微软雅黑"/>
          <w:color w:val="9B859D"/>
          <w:sz w:val="24"/>
          <w:szCs w:val="24"/>
          <w:shd w:val="clear" w:fill="F6F8FA"/>
        </w:rPr>
        <w:t>@Override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public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boolean</w:t>
      </w:r>
      <w:r>
        <w:rPr>
          <w:rStyle w:val="22"/>
          <w:rFonts w:hint="eastAsia" w:ascii="微软雅黑" w:hAnsi="微软雅黑" w:eastAsia="微软雅黑" w:cs="微软雅黑"/>
          <w:color w:val="000000"/>
          <w:sz w:val="24"/>
          <w:szCs w:val="24"/>
          <w:shd w:val="clear" w:fill="F6F8FA"/>
        </w:rPr>
        <w:t xml:space="preserve"> </w:t>
      </w:r>
      <w:r>
        <w:rPr>
          <w:rStyle w:val="44"/>
          <w:rFonts w:hint="eastAsia" w:ascii="微软雅黑" w:hAnsi="微软雅黑" w:eastAsia="微软雅黑" w:cs="微软雅黑"/>
          <w:color w:val="009900"/>
          <w:sz w:val="24"/>
          <w:szCs w:val="24"/>
          <w:shd w:val="clear" w:fill="F6F8FA"/>
        </w:rPr>
        <w:t>tryLock</w:t>
      </w:r>
      <w:r>
        <w:rPr>
          <w:rStyle w:val="22"/>
          <w:rFonts w:hint="eastAsia" w:ascii="微软雅黑" w:hAnsi="微软雅黑" w:eastAsia="微软雅黑" w:cs="微软雅黑"/>
          <w:color w:val="000000"/>
          <w:sz w:val="24"/>
          <w:szCs w:val="24"/>
          <w:shd w:val="clear" w:fill="F6F8FA"/>
        </w:rPr>
        <w:t>(</w:t>
      </w:r>
      <w:r>
        <w:rPr>
          <w:rStyle w:val="39"/>
          <w:rFonts w:hint="eastAsia" w:ascii="微软雅黑" w:hAnsi="微软雅黑" w:eastAsia="微软雅黑" w:cs="微软雅黑"/>
          <w:color w:val="000088"/>
          <w:sz w:val="24"/>
          <w:szCs w:val="24"/>
          <w:shd w:val="clear" w:fill="F6F8FA"/>
        </w:rPr>
        <w:t>long</w:t>
      </w:r>
      <w:r>
        <w:rPr>
          <w:rStyle w:val="22"/>
          <w:rFonts w:hint="eastAsia" w:ascii="微软雅黑" w:hAnsi="微软雅黑" w:eastAsia="微软雅黑" w:cs="微软雅黑"/>
          <w:color w:val="000000"/>
          <w:sz w:val="24"/>
          <w:szCs w:val="24"/>
          <w:shd w:val="clear" w:fill="F6F8FA"/>
        </w:rPr>
        <w:t xml:space="preserve"> time, TimeUnit unit) </w:t>
      </w:r>
      <w:r>
        <w:rPr>
          <w:rStyle w:val="39"/>
          <w:rFonts w:hint="eastAsia" w:ascii="微软雅黑" w:hAnsi="微软雅黑" w:eastAsia="微软雅黑" w:cs="微软雅黑"/>
          <w:color w:val="000088"/>
          <w:sz w:val="24"/>
          <w:szCs w:val="24"/>
          <w:shd w:val="clear" w:fill="F6F8FA"/>
        </w:rPr>
        <w:t>throws</w:t>
      </w:r>
      <w:r>
        <w:rPr>
          <w:rStyle w:val="22"/>
          <w:rFonts w:hint="eastAsia" w:ascii="微软雅黑" w:hAnsi="微软雅黑" w:eastAsia="微软雅黑" w:cs="微软雅黑"/>
          <w:color w:val="000000"/>
          <w:sz w:val="24"/>
          <w:szCs w:val="24"/>
          <w:shd w:val="clear" w:fill="F6F8FA"/>
        </w:rPr>
        <w:t xml:space="preserve"> InterruptedException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return</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false</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49"/>
          <w:rFonts w:hint="eastAsia" w:ascii="微软雅黑" w:hAnsi="微软雅黑" w:eastAsia="微软雅黑" w:cs="微软雅黑"/>
          <w:color w:val="9B859D"/>
          <w:sz w:val="24"/>
          <w:szCs w:val="24"/>
          <w:shd w:val="clear" w:fill="F6F8FA"/>
        </w:rPr>
        <w:t>@Override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public</w:t>
      </w:r>
      <w:r>
        <w:rPr>
          <w:rStyle w:val="22"/>
          <w:rFonts w:hint="eastAsia" w:ascii="微软雅黑" w:hAnsi="微软雅黑" w:eastAsia="微软雅黑" w:cs="微软雅黑"/>
          <w:color w:val="000000"/>
          <w:sz w:val="24"/>
          <w:szCs w:val="24"/>
          <w:shd w:val="clear" w:fill="F6F8FA"/>
        </w:rPr>
        <w:t xml:space="preserve"> Condition </w:t>
      </w:r>
      <w:r>
        <w:rPr>
          <w:rStyle w:val="44"/>
          <w:rFonts w:hint="eastAsia" w:ascii="微软雅黑" w:hAnsi="微软雅黑" w:eastAsia="微软雅黑" w:cs="微软雅黑"/>
          <w:color w:val="009900"/>
          <w:sz w:val="24"/>
          <w:szCs w:val="24"/>
          <w:shd w:val="clear" w:fill="F6F8FA"/>
        </w:rPr>
        <w:t>newCondition</w:t>
      </w:r>
      <w:r>
        <w:rPr>
          <w:rStyle w:val="22"/>
          <w:rFonts w:hint="eastAsia" w:ascii="微软雅黑" w:hAnsi="微软雅黑" w:eastAsia="微软雅黑" w:cs="微软雅黑"/>
          <w:color w:val="000000"/>
          <w:sz w:val="24"/>
          <w:szCs w:val="24"/>
          <w:shd w:val="clear" w:fill="F6F8FA"/>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return</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null</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public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static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void</w:t>
      </w:r>
      <w:r>
        <w:rPr>
          <w:rStyle w:val="22"/>
          <w:rFonts w:hint="eastAsia" w:ascii="微软雅黑" w:hAnsi="微软雅黑" w:eastAsia="微软雅黑" w:cs="微软雅黑"/>
          <w:color w:val="000000"/>
          <w:sz w:val="24"/>
          <w:szCs w:val="24"/>
          <w:shd w:val="clear" w:fill="F6F8FA"/>
        </w:rPr>
        <w:t xml:space="preserve"> </w:t>
      </w:r>
      <w:r>
        <w:rPr>
          <w:rStyle w:val="44"/>
          <w:rFonts w:hint="eastAsia" w:ascii="微软雅黑" w:hAnsi="微软雅黑" w:eastAsia="微软雅黑" w:cs="微软雅黑"/>
          <w:color w:val="009900"/>
          <w:sz w:val="24"/>
          <w:szCs w:val="24"/>
          <w:shd w:val="clear" w:fill="F6F8FA"/>
        </w:rPr>
        <w:t>main</w:t>
      </w:r>
      <w:r>
        <w:rPr>
          <w:rStyle w:val="22"/>
          <w:rFonts w:hint="eastAsia" w:ascii="微软雅黑" w:hAnsi="微软雅黑" w:eastAsia="微软雅黑" w:cs="微软雅黑"/>
          <w:color w:val="000000"/>
          <w:sz w:val="24"/>
          <w:szCs w:val="24"/>
          <w:shd w:val="clear" w:fill="F6F8FA"/>
        </w:rPr>
        <w:t>(String[] args)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for</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int</w:t>
      </w:r>
      <w:r>
        <w:rPr>
          <w:rStyle w:val="22"/>
          <w:rFonts w:hint="eastAsia" w:ascii="微软雅黑" w:hAnsi="微软雅黑" w:eastAsia="微软雅黑" w:cs="微软雅黑"/>
          <w:color w:val="000000"/>
          <w:sz w:val="24"/>
          <w:szCs w:val="24"/>
          <w:shd w:val="clear" w:fill="F6F8FA"/>
        </w:rPr>
        <w:t xml:space="preserve"> i = </w:t>
      </w:r>
      <w:r>
        <w:rPr>
          <w:rStyle w:val="48"/>
          <w:rFonts w:hint="eastAsia" w:ascii="微软雅黑" w:hAnsi="微软雅黑" w:eastAsia="微软雅黑" w:cs="微软雅黑"/>
          <w:color w:val="006666"/>
          <w:sz w:val="24"/>
          <w:szCs w:val="24"/>
          <w:shd w:val="clear" w:fill="F6F8FA"/>
        </w:rPr>
        <w:t>0</w:t>
      </w:r>
      <w:r>
        <w:rPr>
          <w:rStyle w:val="22"/>
          <w:rFonts w:hint="eastAsia" w:ascii="微软雅黑" w:hAnsi="微软雅黑" w:eastAsia="微软雅黑" w:cs="微软雅黑"/>
          <w:color w:val="000000"/>
          <w:sz w:val="24"/>
          <w:szCs w:val="24"/>
          <w:shd w:val="clear" w:fill="F6F8FA"/>
        </w:rPr>
        <w:t xml:space="preserve">; i &lt; </w:t>
      </w:r>
      <w:r>
        <w:rPr>
          <w:rStyle w:val="48"/>
          <w:rFonts w:hint="eastAsia" w:ascii="微软雅黑" w:hAnsi="微软雅黑" w:eastAsia="微软雅黑" w:cs="微软雅黑"/>
          <w:color w:val="006666"/>
          <w:sz w:val="24"/>
          <w:szCs w:val="24"/>
          <w:shd w:val="clear" w:fill="F6F8FA"/>
        </w:rPr>
        <w:t>100</w:t>
      </w:r>
      <w:r>
        <w:rPr>
          <w:rStyle w:val="22"/>
          <w:rFonts w:hint="eastAsia" w:ascii="微软雅黑" w:hAnsi="微软雅黑" w:eastAsia="微软雅黑" w:cs="微软雅黑"/>
          <w:color w:val="000000"/>
          <w:sz w:val="24"/>
          <w:szCs w:val="24"/>
          <w:shd w:val="clear" w:fill="F6F8FA"/>
        </w:rPr>
        <w:t>; i++)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Jedis jedis = jedisPool.getResource();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System.out.println(jedis);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jedis.close();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Fonts w:hint="eastAsia" w:ascii="微软雅黑" w:hAnsi="微软雅黑" w:eastAsia="微软雅黑" w:cs="微软雅黑"/>
          <w:color w:val="000000"/>
          <w:sz w:val="24"/>
          <w:szCs w:val="24"/>
        </w:rPr>
      </w:pP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39"/>
          <w:rFonts w:hint="eastAsia" w:ascii="微软雅黑" w:hAnsi="微软雅黑" w:eastAsia="微软雅黑" w:cs="微软雅黑"/>
          <w:color w:val="000088"/>
          <w:sz w:val="24"/>
          <w:szCs w:val="24"/>
          <w:shd w:val="clear" w:fill="F6F8FA"/>
        </w:rPr>
        <w:t>package</w:t>
      </w:r>
      <w:r>
        <w:rPr>
          <w:rStyle w:val="22"/>
          <w:rFonts w:hint="eastAsia" w:ascii="微软雅黑" w:hAnsi="微软雅黑" w:eastAsia="微软雅黑" w:cs="微软雅黑"/>
          <w:color w:val="000000"/>
          <w:sz w:val="24"/>
          <w:szCs w:val="24"/>
          <w:shd w:val="clear" w:fill="F6F8FA"/>
        </w:rPr>
        <w:t xml:space="preserve"> com.zs.distributedLock;</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39"/>
          <w:rFonts w:hint="eastAsia" w:ascii="微软雅黑" w:hAnsi="微软雅黑" w:eastAsia="微软雅黑" w:cs="微软雅黑"/>
          <w:color w:val="000088"/>
          <w:sz w:val="24"/>
          <w:szCs w:val="24"/>
          <w:shd w:val="clear" w:fill="F6F8FA"/>
        </w:rPr>
        <w:t>import</w:t>
      </w:r>
      <w:r>
        <w:rPr>
          <w:rStyle w:val="22"/>
          <w:rFonts w:hint="eastAsia" w:ascii="微软雅黑" w:hAnsi="微软雅黑" w:eastAsia="微软雅黑" w:cs="微软雅黑"/>
          <w:color w:val="000000"/>
          <w:sz w:val="24"/>
          <w:szCs w:val="24"/>
          <w:shd w:val="clear" w:fill="F6F8FA"/>
        </w:rPr>
        <w:t xml:space="preserve"> java.util.concurrent.CountDownLatch;</w:t>
      </w:r>
      <w:r>
        <w:rPr>
          <w:rStyle w:val="39"/>
          <w:rFonts w:hint="eastAsia" w:ascii="微软雅黑" w:hAnsi="微软雅黑" w:eastAsia="微软雅黑" w:cs="微软雅黑"/>
          <w:color w:val="000088"/>
          <w:sz w:val="24"/>
          <w:szCs w:val="24"/>
          <w:shd w:val="clear" w:fill="F6F8FA"/>
        </w:rPr>
        <w:t>import</w:t>
      </w:r>
      <w:r>
        <w:rPr>
          <w:rStyle w:val="22"/>
          <w:rFonts w:hint="eastAsia" w:ascii="微软雅黑" w:hAnsi="微软雅黑" w:eastAsia="微软雅黑" w:cs="微软雅黑"/>
          <w:color w:val="000000"/>
          <w:sz w:val="24"/>
          <w:szCs w:val="24"/>
          <w:shd w:val="clear" w:fill="F6F8FA"/>
        </w:rPr>
        <w:t xml:space="preserve"> java.util.concurrent.ExecutorService;</w:t>
      </w:r>
      <w:r>
        <w:rPr>
          <w:rStyle w:val="39"/>
          <w:rFonts w:hint="eastAsia" w:ascii="微软雅黑" w:hAnsi="微软雅黑" w:eastAsia="微软雅黑" w:cs="微软雅黑"/>
          <w:color w:val="000088"/>
          <w:sz w:val="24"/>
          <w:szCs w:val="24"/>
          <w:shd w:val="clear" w:fill="F6F8FA"/>
        </w:rPr>
        <w:t>import</w:t>
      </w:r>
      <w:r>
        <w:rPr>
          <w:rStyle w:val="22"/>
          <w:rFonts w:hint="eastAsia" w:ascii="微软雅黑" w:hAnsi="微软雅黑" w:eastAsia="微软雅黑" w:cs="微软雅黑"/>
          <w:color w:val="000000"/>
          <w:sz w:val="24"/>
          <w:szCs w:val="24"/>
          <w:shd w:val="clear" w:fill="F6F8FA"/>
        </w:rPr>
        <w:t xml:space="preserve"> java.util.concurrent.Executors;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39"/>
          <w:rFonts w:hint="eastAsia" w:ascii="微软雅黑" w:hAnsi="微软雅黑" w:eastAsia="微软雅黑" w:cs="微软雅黑"/>
          <w:color w:val="000088"/>
          <w:sz w:val="24"/>
          <w:szCs w:val="24"/>
          <w:shd w:val="clear" w:fill="F6F8FA"/>
        </w:rPr>
        <w:t>import</w:t>
      </w:r>
      <w:r>
        <w:rPr>
          <w:rStyle w:val="22"/>
          <w:rFonts w:hint="eastAsia" w:ascii="微软雅黑" w:hAnsi="微软雅黑" w:eastAsia="微软雅黑" w:cs="微软雅黑"/>
          <w:color w:val="000000"/>
          <w:sz w:val="24"/>
          <w:szCs w:val="24"/>
          <w:shd w:val="clear" w:fill="F6F8FA"/>
        </w:rPr>
        <w:t xml:space="preserve"> org.slf4j.Logger;</w:t>
      </w:r>
      <w:r>
        <w:rPr>
          <w:rStyle w:val="39"/>
          <w:rFonts w:hint="eastAsia" w:ascii="微软雅黑" w:hAnsi="微软雅黑" w:eastAsia="微软雅黑" w:cs="微软雅黑"/>
          <w:color w:val="000088"/>
          <w:sz w:val="24"/>
          <w:szCs w:val="24"/>
          <w:shd w:val="clear" w:fill="F6F8FA"/>
        </w:rPr>
        <w:t>import</w:t>
      </w:r>
      <w:r>
        <w:rPr>
          <w:rStyle w:val="22"/>
          <w:rFonts w:hint="eastAsia" w:ascii="微软雅黑" w:hAnsi="微软雅黑" w:eastAsia="微软雅黑" w:cs="微软雅黑"/>
          <w:color w:val="000000"/>
          <w:sz w:val="24"/>
          <w:szCs w:val="24"/>
          <w:shd w:val="clear" w:fill="F6F8FA"/>
        </w:rPr>
        <w:t xml:space="preserve"> org.slf4j.LoggerFactory;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39"/>
          <w:rFonts w:hint="eastAsia" w:ascii="微软雅黑" w:hAnsi="微软雅黑" w:eastAsia="微软雅黑" w:cs="微软雅黑"/>
          <w:color w:val="000088"/>
          <w:sz w:val="24"/>
          <w:szCs w:val="24"/>
          <w:shd w:val="clear" w:fill="F6F8FA"/>
        </w:rPr>
        <w:t>public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class</w:t>
      </w:r>
      <w:r>
        <w:rPr>
          <w:rStyle w:val="45"/>
          <w:rFonts w:hint="eastAsia" w:ascii="微软雅黑" w:hAnsi="微软雅黑" w:eastAsia="微软雅黑" w:cs="微软雅黑"/>
          <w:color w:val="000000"/>
          <w:sz w:val="24"/>
          <w:szCs w:val="24"/>
          <w:shd w:val="clear" w:fill="F6F8FA"/>
        </w:rPr>
        <w:t xml:space="preserve"> </w:t>
      </w:r>
      <w:r>
        <w:rPr>
          <w:rStyle w:val="44"/>
          <w:rFonts w:hint="eastAsia" w:ascii="微软雅黑" w:hAnsi="微软雅黑" w:eastAsia="微软雅黑" w:cs="微软雅黑"/>
          <w:color w:val="4F4F4F"/>
          <w:sz w:val="24"/>
          <w:szCs w:val="24"/>
          <w:shd w:val="clear" w:fill="F6F8FA"/>
        </w:rPr>
        <w:t>Demo</w:t>
      </w:r>
      <w:r>
        <w:rPr>
          <w:rStyle w:val="45"/>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static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long</w:t>
      </w:r>
      <w:r>
        <w:rPr>
          <w:rStyle w:val="22"/>
          <w:rFonts w:hint="eastAsia" w:ascii="微软雅黑" w:hAnsi="微软雅黑" w:eastAsia="微软雅黑" w:cs="微软雅黑"/>
          <w:color w:val="000000"/>
          <w:sz w:val="24"/>
          <w:szCs w:val="24"/>
          <w:shd w:val="clear" w:fill="F6F8FA"/>
        </w:rPr>
        <w:t xml:space="preserve"> i = </w:t>
      </w:r>
      <w:r>
        <w:rPr>
          <w:rStyle w:val="48"/>
          <w:rFonts w:hint="eastAsia" w:ascii="微软雅黑" w:hAnsi="微软雅黑" w:eastAsia="微软雅黑" w:cs="微软雅黑"/>
          <w:color w:val="006666"/>
          <w:sz w:val="24"/>
          <w:szCs w:val="24"/>
          <w:shd w:val="clear" w:fill="F6F8FA"/>
        </w:rPr>
        <w:t>0</w:t>
      </w:r>
      <w:r>
        <w:rPr>
          <w:rStyle w:val="22"/>
          <w:rFonts w:hint="eastAsia" w:ascii="微软雅黑" w:hAnsi="微软雅黑" w:eastAsia="微软雅黑" w:cs="微软雅黑"/>
          <w:color w:val="000000"/>
          <w:sz w:val="24"/>
          <w:szCs w:val="24"/>
          <w:shd w:val="clear" w:fill="F6F8FA"/>
        </w:rPr>
        <w:t>l;</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final</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static</w:t>
      </w:r>
      <w:r>
        <w:rPr>
          <w:rStyle w:val="22"/>
          <w:rFonts w:hint="eastAsia" w:ascii="微软雅黑" w:hAnsi="微软雅黑" w:eastAsia="微软雅黑" w:cs="微软雅黑"/>
          <w:color w:val="000000"/>
          <w:sz w:val="24"/>
          <w:szCs w:val="24"/>
          <w:shd w:val="clear" w:fill="F6F8FA"/>
        </w:rPr>
        <w:t xml:space="preserve"> Logger LOG = LoggerFactory.getLogger(Demo.class);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static</w:t>
      </w:r>
      <w:r>
        <w:rPr>
          <w:rStyle w:val="22"/>
          <w:rFonts w:hint="eastAsia" w:ascii="微软雅黑" w:hAnsi="微软雅黑" w:eastAsia="微软雅黑" w:cs="微软雅黑"/>
          <w:color w:val="000000"/>
          <w:sz w:val="24"/>
          <w:szCs w:val="24"/>
          <w:shd w:val="clear" w:fill="F6F8FA"/>
        </w:rPr>
        <w:t xml:space="preserve"> RedisLock redisLock = </w:t>
      </w:r>
      <w:r>
        <w:rPr>
          <w:rStyle w:val="39"/>
          <w:rFonts w:hint="eastAsia" w:ascii="微软雅黑" w:hAnsi="微软雅黑" w:eastAsia="微软雅黑" w:cs="微软雅黑"/>
          <w:color w:val="000088"/>
          <w:sz w:val="24"/>
          <w:szCs w:val="24"/>
          <w:shd w:val="clear" w:fill="F6F8FA"/>
        </w:rPr>
        <w:t>new</w:t>
      </w:r>
      <w:r>
        <w:rPr>
          <w:rStyle w:val="22"/>
          <w:rFonts w:hint="eastAsia" w:ascii="微软雅黑" w:hAnsi="微软雅黑" w:eastAsia="微软雅黑" w:cs="微软雅黑"/>
          <w:color w:val="000000"/>
          <w:sz w:val="24"/>
          <w:szCs w:val="24"/>
          <w:shd w:val="clear" w:fill="F6F8FA"/>
        </w:rPr>
        <w:t xml:space="preserve"> RedisLock();</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public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static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void</w:t>
      </w:r>
      <w:r>
        <w:rPr>
          <w:rStyle w:val="22"/>
          <w:rFonts w:hint="eastAsia" w:ascii="微软雅黑" w:hAnsi="微软雅黑" w:eastAsia="微软雅黑" w:cs="微软雅黑"/>
          <w:color w:val="000000"/>
          <w:sz w:val="24"/>
          <w:szCs w:val="24"/>
          <w:shd w:val="clear" w:fill="F6F8FA"/>
        </w:rPr>
        <w:t xml:space="preserve"> </w:t>
      </w:r>
      <w:r>
        <w:rPr>
          <w:rStyle w:val="44"/>
          <w:rFonts w:hint="eastAsia" w:ascii="微软雅黑" w:hAnsi="微软雅黑" w:eastAsia="微软雅黑" w:cs="微软雅黑"/>
          <w:color w:val="009900"/>
          <w:sz w:val="24"/>
          <w:szCs w:val="24"/>
          <w:shd w:val="clear" w:fill="F6F8FA"/>
        </w:rPr>
        <w:t>main</w:t>
      </w:r>
      <w:r>
        <w:rPr>
          <w:rStyle w:val="22"/>
          <w:rFonts w:hint="eastAsia" w:ascii="微软雅黑" w:hAnsi="微软雅黑" w:eastAsia="微软雅黑" w:cs="微软雅黑"/>
          <w:color w:val="000000"/>
          <w:sz w:val="24"/>
          <w:szCs w:val="24"/>
          <w:shd w:val="clear" w:fill="F6F8FA"/>
        </w:rPr>
        <w:t xml:space="preserve">(String[] args) </w:t>
      </w:r>
      <w:r>
        <w:rPr>
          <w:rStyle w:val="39"/>
          <w:rFonts w:hint="eastAsia" w:ascii="微软雅黑" w:hAnsi="微软雅黑" w:eastAsia="微软雅黑" w:cs="微软雅黑"/>
          <w:color w:val="000088"/>
          <w:sz w:val="24"/>
          <w:szCs w:val="24"/>
          <w:shd w:val="clear" w:fill="F6F8FA"/>
        </w:rPr>
        <w:t>throws</w:t>
      </w:r>
      <w:r>
        <w:rPr>
          <w:rStyle w:val="22"/>
          <w:rFonts w:hint="eastAsia" w:ascii="微软雅黑" w:hAnsi="微软雅黑" w:eastAsia="微软雅黑" w:cs="微软雅黑"/>
          <w:color w:val="000000"/>
          <w:sz w:val="24"/>
          <w:szCs w:val="24"/>
          <w:shd w:val="clear" w:fill="F6F8FA"/>
        </w:rPr>
        <w:t xml:space="preserve"> InterruptedException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new</w:t>
      </w:r>
      <w:r>
        <w:rPr>
          <w:rStyle w:val="22"/>
          <w:rFonts w:hint="eastAsia" w:ascii="微软雅黑" w:hAnsi="微软雅黑" w:eastAsia="微软雅黑" w:cs="微软雅黑"/>
          <w:color w:val="000000"/>
          <w:sz w:val="24"/>
          <w:szCs w:val="24"/>
          <w:shd w:val="clear" w:fill="F6F8FA"/>
        </w:rPr>
        <w:t xml:space="preserve"> Demo().testWithLock();</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51"/>
          <w:rFonts w:hint="eastAsia" w:ascii="微软雅黑" w:hAnsi="微软雅黑" w:eastAsia="微软雅黑" w:cs="微软雅黑"/>
          <w:color w:val="880000"/>
          <w:sz w:val="24"/>
          <w:szCs w:val="24"/>
          <w:shd w:val="clear" w:fill="F6F8FA"/>
        </w:rPr>
        <w:t>// new Demo().testWithOutLock();</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public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void</w:t>
      </w:r>
      <w:r>
        <w:rPr>
          <w:rStyle w:val="22"/>
          <w:rFonts w:hint="eastAsia" w:ascii="微软雅黑" w:hAnsi="微软雅黑" w:eastAsia="微软雅黑" w:cs="微软雅黑"/>
          <w:color w:val="000000"/>
          <w:sz w:val="24"/>
          <w:szCs w:val="24"/>
          <w:shd w:val="clear" w:fill="F6F8FA"/>
        </w:rPr>
        <w:t xml:space="preserve"> </w:t>
      </w:r>
      <w:r>
        <w:rPr>
          <w:rStyle w:val="44"/>
          <w:rFonts w:hint="eastAsia" w:ascii="微软雅黑" w:hAnsi="微软雅黑" w:eastAsia="微软雅黑" w:cs="微软雅黑"/>
          <w:color w:val="009900"/>
          <w:sz w:val="24"/>
          <w:szCs w:val="24"/>
          <w:shd w:val="clear" w:fill="F6F8FA"/>
        </w:rPr>
        <w:t>testWithLock</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throws</w:t>
      </w:r>
      <w:r>
        <w:rPr>
          <w:rStyle w:val="22"/>
          <w:rFonts w:hint="eastAsia" w:ascii="微软雅黑" w:hAnsi="微软雅黑" w:eastAsia="微软雅黑" w:cs="微软雅黑"/>
          <w:color w:val="000000"/>
          <w:sz w:val="24"/>
          <w:szCs w:val="24"/>
          <w:shd w:val="clear" w:fill="F6F8FA"/>
        </w:rPr>
        <w:t xml:space="preserve"> InterruptedException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ExecutorService ex = Executors.newFixedThreadPool(</w:t>
      </w:r>
      <w:r>
        <w:rPr>
          <w:rStyle w:val="48"/>
          <w:rFonts w:hint="eastAsia" w:ascii="微软雅黑" w:hAnsi="微软雅黑" w:eastAsia="微软雅黑" w:cs="微软雅黑"/>
          <w:color w:val="006666"/>
          <w:sz w:val="24"/>
          <w:szCs w:val="24"/>
          <w:shd w:val="clear" w:fill="F6F8FA"/>
        </w:rPr>
        <w:t>100</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CountDownLatch countDownLatch = </w:t>
      </w:r>
      <w:r>
        <w:rPr>
          <w:rStyle w:val="39"/>
          <w:rFonts w:hint="eastAsia" w:ascii="微软雅黑" w:hAnsi="微软雅黑" w:eastAsia="微软雅黑" w:cs="微软雅黑"/>
          <w:color w:val="000088"/>
          <w:sz w:val="24"/>
          <w:szCs w:val="24"/>
          <w:shd w:val="clear" w:fill="F6F8FA"/>
        </w:rPr>
        <w:t>new</w:t>
      </w:r>
      <w:r>
        <w:rPr>
          <w:rStyle w:val="22"/>
          <w:rFonts w:hint="eastAsia" w:ascii="微软雅黑" w:hAnsi="微软雅黑" w:eastAsia="微软雅黑" w:cs="微软雅黑"/>
          <w:color w:val="000000"/>
          <w:sz w:val="24"/>
          <w:szCs w:val="24"/>
          <w:shd w:val="clear" w:fill="F6F8FA"/>
        </w:rPr>
        <w:t xml:space="preserve"> CountDownLatch(</w:t>
      </w:r>
      <w:r>
        <w:rPr>
          <w:rStyle w:val="48"/>
          <w:rFonts w:hint="eastAsia" w:ascii="微软雅黑" w:hAnsi="微软雅黑" w:eastAsia="微软雅黑" w:cs="微软雅黑"/>
          <w:color w:val="006666"/>
          <w:sz w:val="24"/>
          <w:szCs w:val="24"/>
          <w:shd w:val="clear" w:fill="F6F8FA"/>
        </w:rPr>
        <w:t>1000</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for</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int</w:t>
      </w:r>
      <w:r>
        <w:rPr>
          <w:rStyle w:val="22"/>
          <w:rFonts w:hint="eastAsia" w:ascii="微软雅黑" w:hAnsi="微软雅黑" w:eastAsia="微软雅黑" w:cs="微软雅黑"/>
          <w:color w:val="000000"/>
          <w:sz w:val="24"/>
          <w:szCs w:val="24"/>
          <w:shd w:val="clear" w:fill="F6F8FA"/>
        </w:rPr>
        <w:t xml:space="preserve"> i = </w:t>
      </w:r>
      <w:r>
        <w:rPr>
          <w:rStyle w:val="48"/>
          <w:rFonts w:hint="eastAsia" w:ascii="微软雅黑" w:hAnsi="微软雅黑" w:eastAsia="微软雅黑" w:cs="微软雅黑"/>
          <w:color w:val="006666"/>
          <w:sz w:val="24"/>
          <w:szCs w:val="24"/>
          <w:shd w:val="clear" w:fill="F6F8FA"/>
        </w:rPr>
        <w:t>0</w:t>
      </w:r>
      <w:r>
        <w:rPr>
          <w:rStyle w:val="22"/>
          <w:rFonts w:hint="eastAsia" w:ascii="微软雅黑" w:hAnsi="微软雅黑" w:eastAsia="微软雅黑" w:cs="微软雅黑"/>
          <w:color w:val="000000"/>
          <w:sz w:val="24"/>
          <w:szCs w:val="24"/>
          <w:shd w:val="clear" w:fill="F6F8FA"/>
        </w:rPr>
        <w:t xml:space="preserve">; i &lt; </w:t>
      </w:r>
      <w:r>
        <w:rPr>
          <w:rStyle w:val="48"/>
          <w:rFonts w:hint="eastAsia" w:ascii="微软雅黑" w:hAnsi="微软雅黑" w:eastAsia="微软雅黑" w:cs="微软雅黑"/>
          <w:color w:val="006666"/>
          <w:sz w:val="24"/>
          <w:szCs w:val="24"/>
          <w:shd w:val="clear" w:fill="F6F8FA"/>
        </w:rPr>
        <w:t>1000</w:t>
      </w:r>
      <w:r>
        <w:rPr>
          <w:rStyle w:val="22"/>
          <w:rFonts w:hint="eastAsia" w:ascii="微软雅黑" w:hAnsi="微软雅黑" w:eastAsia="微软雅黑" w:cs="微软雅黑"/>
          <w:color w:val="000000"/>
          <w:sz w:val="24"/>
          <w:szCs w:val="24"/>
          <w:shd w:val="clear" w:fill="F6F8FA"/>
        </w:rPr>
        <w:t>; i++)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ex.execute(getTaskWithLock(countDownLatch));</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countDownLatch.await();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System.out.println(</w:t>
      </w:r>
      <w:r>
        <w:rPr>
          <w:rStyle w:val="50"/>
          <w:rFonts w:hint="eastAsia" w:ascii="微软雅黑" w:hAnsi="微软雅黑" w:eastAsia="微软雅黑" w:cs="微软雅黑"/>
          <w:color w:val="009900"/>
          <w:sz w:val="24"/>
          <w:szCs w:val="24"/>
          <w:shd w:val="clear" w:fill="F6F8FA"/>
        </w:rPr>
        <w:t>"before shut down "</w:t>
      </w:r>
      <w:r>
        <w:rPr>
          <w:rStyle w:val="22"/>
          <w:rFonts w:hint="eastAsia" w:ascii="微软雅黑" w:hAnsi="微软雅黑" w:eastAsia="微软雅黑" w:cs="微软雅黑"/>
          <w:color w:val="000000"/>
          <w:sz w:val="24"/>
          <w:szCs w:val="24"/>
          <w:shd w:val="clear" w:fill="F6F8FA"/>
        </w:rPr>
        <w:t xml:space="preserve"> + 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ex.shutdown();</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public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void</w:t>
      </w:r>
      <w:r>
        <w:rPr>
          <w:rStyle w:val="22"/>
          <w:rFonts w:hint="eastAsia" w:ascii="微软雅黑" w:hAnsi="微软雅黑" w:eastAsia="微软雅黑" w:cs="微软雅黑"/>
          <w:color w:val="000000"/>
          <w:sz w:val="24"/>
          <w:szCs w:val="24"/>
          <w:shd w:val="clear" w:fill="F6F8FA"/>
        </w:rPr>
        <w:t xml:space="preserve"> </w:t>
      </w:r>
      <w:r>
        <w:rPr>
          <w:rStyle w:val="44"/>
          <w:rFonts w:hint="eastAsia" w:ascii="微软雅黑" w:hAnsi="微软雅黑" w:eastAsia="微软雅黑" w:cs="微软雅黑"/>
          <w:color w:val="009900"/>
          <w:sz w:val="24"/>
          <w:szCs w:val="24"/>
          <w:shd w:val="clear" w:fill="F6F8FA"/>
        </w:rPr>
        <w:t>testWithOutLock</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throws</w:t>
      </w:r>
      <w:r>
        <w:rPr>
          <w:rStyle w:val="22"/>
          <w:rFonts w:hint="eastAsia" w:ascii="微软雅黑" w:hAnsi="微软雅黑" w:eastAsia="微软雅黑" w:cs="微软雅黑"/>
          <w:color w:val="000000"/>
          <w:sz w:val="24"/>
          <w:szCs w:val="24"/>
          <w:shd w:val="clear" w:fill="F6F8FA"/>
        </w:rPr>
        <w:t xml:space="preserve"> InterruptedException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ExecutorService ex = Executors.newFixedThreadPool(</w:t>
      </w:r>
      <w:r>
        <w:rPr>
          <w:rStyle w:val="48"/>
          <w:rFonts w:hint="eastAsia" w:ascii="微软雅黑" w:hAnsi="微软雅黑" w:eastAsia="微软雅黑" w:cs="微软雅黑"/>
          <w:color w:val="006666"/>
          <w:sz w:val="24"/>
          <w:szCs w:val="24"/>
          <w:shd w:val="clear" w:fill="F6F8FA"/>
        </w:rPr>
        <w:t>100</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CountDownLatch countDownLatch = </w:t>
      </w:r>
      <w:r>
        <w:rPr>
          <w:rStyle w:val="39"/>
          <w:rFonts w:hint="eastAsia" w:ascii="微软雅黑" w:hAnsi="微软雅黑" w:eastAsia="微软雅黑" w:cs="微软雅黑"/>
          <w:color w:val="000088"/>
          <w:sz w:val="24"/>
          <w:szCs w:val="24"/>
          <w:shd w:val="clear" w:fill="F6F8FA"/>
        </w:rPr>
        <w:t>new</w:t>
      </w:r>
      <w:r>
        <w:rPr>
          <w:rStyle w:val="22"/>
          <w:rFonts w:hint="eastAsia" w:ascii="微软雅黑" w:hAnsi="微软雅黑" w:eastAsia="微软雅黑" w:cs="微软雅黑"/>
          <w:color w:val="000000"/>
          <w:sz w:val="24"/>
          <w:szCs w:val="24"/>
          <w:shd w:val="clear" w:fill="F6F8FA"/>
        </w:rPr>
        <w:t xml:space="preserve"> CountDownLatch(</w:t>
      </w:r>
      <w:r>
        <w:rPr>
          <w:rStyle w:val="48"/>
          <w:rFonts w:hint="eastAsia" w:ascii="微软雅黑" w:hAnsi="微软雅黑" w:eastAsia="微软雅黑" w:cs="微软雅黑"/>
          <w:color w:val="006666"/>
          <w:sz w:val="24"/>
          <w:szCs w:val="24"/>
          <w:shd w:val="clear" w:fill="F6F8FA"/>
        </w:rPr>
        <w:t>1000</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for</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int</w:t>
      </w:r>
      <w:r>
        <w:rPr>
          <w:rStyle w:val="22"/>
          <w:rFonts w:hint="eastAsia" w:ascii="微软雅黑" w:hAnsi="微软雅黑" w:eastAsia="微软雅黑" w:cs="微软雅黑"/>
          <w:color w:val="000000"/>
          <w:sz w:val="24"/>
          <w:szCs w:val="24"/>
          <w:shd w:val="clear" w:fill="F6F8FA"/>
        </w:rPr>
        <w:t xml:space="preserve"> i = </w:t>
      </w:r>
      <w:r>
        <w:rPr>
          <w:rStyle w:val="48"/>
          <w:rFonts w:hint="eastAsia" w:ascii="微软雅黑" w:hAnsi="微软雅黑" w:eastAsia="微软雅黑" w:cs="微软雅黑"/>
          <w:color w:val="006666"/>
          <w:sz w:val="24"/>
          <w:szCs w:val="24"/>
          <w:shd w:val="clear" w:fill="F6F8FA"/>
        </w:rPr>
        <w:t>0</w:t>
      </w:r>
      <w:r>
        <w:rPr>
          <w:rStyle w:val="22"/>
          <w:rFonts w:hint="eastAsia" w:ascii="微软雅黑" w:hAnsi="微软雅黑" w:eastAsia="微软雅黑" w:cs="微软雅黑"/>
          <w:color w:val="000000"/>
          <w:sz w:val="24"/>
          <w:szCs w:val="24"/>
          <w:shd w:val="clear" w:fill="F6F8FA"/>
        </w:rPr>
        <w:t xml:space="preserve">; i &lt; </w:t>
      </w:r>
      <w:r>
        <w:rPr>
          <w:rStyle w:val="48"/>
          <w:rFonts w:hint="eastAsia" w:ascii="微软雅黑" w:hAnsi="微软雅黑" w:eastAsia="微软雅黑" w:cs="微软雅黑"/>
          <w:color w:val="006666"/>
          <w:sz w:val="24"/>
          <w:szCs w:val="24"/>
          <w:shd w:val="clear" w:fill="F6F8FA"/>
        </w:rPr>
        <w:t>1000</w:t>
      </w:r>
      <w:r>
        <w:rPr>
          <w:rStyle w:val="22"/>
          <w:rFonts w:hint="eastAsia" w:ascii="微软雅黑" w:hAnsi="微软雅黑" w:eastAsia="微软雅黑" w:cs="微软雅黑"/>
          <w:color w:val="000000"/>
          <w:sz w:val="24"/>
          <w:szCs w:val="24"/>
          <w:shd w:val="clear" w:fill="F6F8FA"/>
        </w:rPr>
        <w:t>; i++)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ex.execute(getTaskWithOutLock(countDownLatch));</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countDownLatch.await();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System.out.println(</w:t>
      </w:r>
      <w:r>
        <w:rPr>
          <w:rStyle w:val="50"/>
          <w:rFonts w:hint="eastAsia" w:ascii="微软雅黑" w:hAnsi="微软雅黑" w:eastAsia="微软雅黑" w:cs="微软雅黑"/>
          <w:color w:val="009900"/>
          <w:sz w:val="24"/>
          <w:szCs w:val="24"/>
          <w:shd w:val="clear" w:fill="F6F8FA"/>
        </w:rPr>
        <w:t>"before shut down "</w:t>
      </w:r>
      <w:r>
        <w:rPr>
          <w:rStyle w:val="22"/>
          <w:rFonts w:hint="eastAsia" w:ascii="微软雅黑" w:hAnsi="微软雅黑" w:eastAsia="微软雅黑" w:cs="微软雅黑"/>
          <w:color w:val="000000"/>
          <w:sz w:val="24"/>
          <w:szCs w:val="24"/>
          <w:shd w:val="clear" w:fill="F6F8FA"/>
        </w:rPr>
        <w:t xml:space="preserve"> + 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ex.shutdown();</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private</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static</w:t>
      </w:r>
      <w:r>
        <w:rPr>
          <w:rStyle w:val="22"/>
          <w:rFonts w:hint="eastAsia" w:ascii="微软雅黑" w:hAnsi="微软雅黑" w:eastAsia="微软雅黑" w:cs="微软雅黑"/>
          <w:color w:val="000000"/>
          <w:sz w:val="24"/>
          <w:szCs w:val="24"/>
          <w:shd w:val="clear" w:fill="F6F8FA"/>
        </w:rPr>
        <w:t xml:space="preserve"> Runnable </w:t>
      </w:r>
      <w:r>
        <w:rPr>
          <w:rStyle w:val="44"/>
          <w:rFonts w:hint="eastAsia" w:ascii="微软雅黑" w:hAnsi="微软雅黑" w:eastAsia="微软雅黑" w:cs="微软雅黑"/>
          <w:color w:val="009900"/>
          <w:sz w:val="24"/>
          <w:szCs w:val="24"/>
          <w:shd w:val="clear" w:fill="F6F8FA"/>
        </w:rPr>
        <w:t>getTaskWithOutLock</w:t>
      </w:r>
      <w:r>
        <w:rPr>
          <w:rStyle w:val="22"/>
          <w:rFonts w:hint="eastAsia" w:ascii="微软雅黑" w:hAnsi="微软雅黑" w:eastAsia="微软雅黑" w:cs="微软雅黑"/>
          <w:color w:val="000000"/>
          <w:sz w:val="24"/>
          <w:szCs w:val="24"/>
          <w:shd w:val="clear" w:fill="F6F8FA"/>
        </w:rPr>
        <w:t>(</w:t>
      </w:r>
      <w:r>
        <w:rPr>
          <w:rStyle w:val="39"/>
          <w:rFonts w:hint="eastAsia" w:ascii="微软雅黑" w:hAnsi="微软雅黑" w:eastAsia="微软雅黑" w:cs="微软雅黑"/>
          <w:color w:val="000088"/>
          <w:sz w:val="24"/>
          <w:szCs w:val="24"/>
          <w:shd w:val="clear" w:fill="F6F8FA"/>
        </w:rPr>
        <w:t>final</w:t>
      </w:r>
      <w:r>
        <w:rPr>
          <w:rStyle w:val="22"/>
          <w:rFonts w:hint="eastAsia" w:ascii="微软雅黑" w:hAnsi="微软雅黑" w:eastAsia="微软雅黑" w:cs="微软雅黑"/>
          <w:color w:val="000000"/>
          <w:sz w:val="24"/>
          <w:szCs w:val="24"/>
          <w:shd w:val="clear" w:fill="F6F8FA"/>
        </w:rPr>
        <w:t xml:space="preserve"> CountDownLatch countDownLatch)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return</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new</w:t>
      </w:r>
      <w:r>
        <w:rPr>
          <w:rStyle w:val="22"/>
          <w:rFonts w:hint="eastAsia" w:ascii="微软雅黑" w:hAnsi="微软雅黑" w:eastAsia="微软雅黑" w:cs="微软雅黑"/>
          <w:color w:val="000000"/>
          <w:sz w:val="24"/>
          <w:szCs w:val="24"/>
          <w:shd w:val="clear" w:fill="F6F8FA"/>
        </w:rPr>
        <w:t xml:space="preserve"> Runnable()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49"/>
          <w:rFonts w:hint="eastAsia" w:ascii="微软雅黑" w:hAnsi="微软雅黑" w:eastAsia="微软雅黑" w:cs="微软雅黑"/>
          <w:color w:val="9B859D"/>
          <w:sz w:val="24"/>
          <w:szCs w:val="24"/>
          <w:shd w:val="clear" w:fill="F6F8FA"/>
        </w:rPr>
        <w:t>@Override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public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void</w:t>
      </w:r>
      <w:r>
        <w:rPr>
          <w:rStyle w:val="22"/>
          <w:rFonts w:hint="eastAsia" w:ascii="微软雅黑" w:hAnsi="微软雅黑" w:eastAsia="微软雅黑" w:cs="微软雅黑"/>
          <w:color w:val="000000"/>
          <w:sz w:val="24"/>
          <w:szCs w:val="24"/>
          <w:shd w:val="clear" w:fill="F6F8FA"/>
        </w:rPr>
        <w:t xml:space="preserve"> </w:t>
      </w:r>
      <w:r>
        <w:rPr>
          <w:rStyle w:val="44"/>
          <w:rFonts w:hint="eastAsia" w:ascii="微软雅黑" w:hAnsi="微软雅黑" w:eastAsia="微软雅黑" w:cs="微软雅黑"/>
          <w:color w:val="009900"/>
          <w:sz w:val="24"/>
          <w:szCs w:val="24"/>
          <w:shd w:val="clear" w:fill="F6F8FA"/>
        </w:rPr>
        <w:t>run</w:t>
      </w:r>
      <w:r>
        <w:rPr>
          <w:rStyle w:val="22"/>
          <w:rFonts w:hint="eastAsia" w:ascii="微软雅黑" w:hAnsi="微软雅黑" w:eastAsia="微软雅黑" w:cs="微软雅黑"/>
          <w:color w:val="000000"/>
          <w:sz w:val="24"/>
          <w:szCs w:val="24"/>
          <w:shd w:val="clear" w:fill="F6F8FA"/>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51"/>
          <w:rFonts w:hint="eastAsia" w:ascii="微软雅黑" w:hAnsi="微软雅黑" w:eastAsia="微软雅黑" w:cs="微软雅黑"/>
          <w:color w:val="880000"/>
          <w:sz w:val="24"/>
          <w:szCs w:val="24"/>
          <w:shd w:val="clear" w:fill="F6F8FA"/>
        </w:rPr>
        <w:t>// redisLock.lock();</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51"/>
          <w:rFonts w:hint="eastAsia" w:ascii="微软雅黑" w:hAnsi="微软雅黑" w:eastAsia="微软雅黑" w:cs="微软雅黑"/>
          <w:color w:val="880000"/>
          <w:sz w:val="24"/>
          <w:szCs w:val="24"/>
          <w:shd w:val="clear" w:fill="F6F8FA"/>
        </w:rPr>
        <w:t>// do some business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try</w:t>
      </w: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Thread.yield();</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Thread.yield();</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LOG.info(</w:t>
      </w:r>
      <w:r>
        <w:rPr>
          <w:rStyle w:val="50"/>
          <w:rFonts w:hint="eastAsia" w:ascii="微软雅黑" w:hAnsi="微软雅黑" w:eastAsia="微软雅黑" w:cs="微软雅黑"/>
          <w:color w:val="009900"/>
          <w:sz w:val="24"/>
          <w:szCs w:val="24"/>
          <w:shd w:val="clear" w:fill="F6F8FA"/>
        </w:rPr>
        <w:t>"business...............       ."</w:t>
      </w:r>
      <w:r>
        <w:rPr>
          <w:rStyle w:val="22"/>
          <w:rFonts w:hint="eastAsia" w:ascii="微软雅黑" w:hAnsi="微软雅黑" w:eastAsia="微软雅黑" w:cs="微软雅黑"/>
          <w:color w:val="000000"/>
          <w:sz w:val="24"/>
          <w:szCs w:val="24"/>
          <w:shd w:val="clear" w:fill="F6F8FA"/>
        </w:rPr>
        <w:t xml:space="preserve"> + Thread.currentThread().getName());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51"/>
          <w:rFonts w:hint="eastAsia" w:ascii="微软雅黑" w:hAnsi="微软雅黑" w:eastAsia="微软雅黑" w:cs="微软雅黑"/>
          <w:color w:val="880000"/>
          <w:sz w:val="24"/>
          <w:szCs w:val="24"/>
          <w:shd w:val="clear" w:fill="F6F8FA"/>
        </w:rPr>
        <w:t>// TimeUnit.SECONDS.sleep(1);</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 </w:t>
      </w:r>
      <w:r>
        <w:rPr>
          <w:rStyle w:val="39"/>
          <w:rFonts w:hint="eastAsia" w:ascii="微软雅黑" w:hAnsi="微软雅黑" w:eastAsia="微软雅黑" w:cs="微软雅黑"/>
          <w:color w:val="000088"/>
          <w:sz w:val="24"/>
          <w:szCs w:val="24"/>
          <w:shd w:val="clear" w:fill="F6F8FA"/>
        </w:rPr>
        <w:t>finally</w:t>
      </w: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51"/>
          <w:rFonts w:hint="eastAsia" w:ascii="微软雅黑" w:hAnsi="微软雅黑" w:eastAsia="微软雅黑" w:cs="微软雅黑"/>
          <w:color w:val="880000"/>
          <w:sz w:val="24"/>
          <w:szCs w:val="24"/>
          <w:shd w:val="clear" w:fill="F6F8FA"/>
        </w:rPr>
        <w:t>// redisLock.unlock();</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countDownLatch.countDown();</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private</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static</w:t>
      </w:r>
      <w:r>
        <w:rPr>
          <w:rStyle w:val="22"/>
          <w:rFonts w:hint="eastAsia" w:ascii="微软雅黑" w:hAnsi="微软雅黑" w:eastAsia="微软雅黑" w:cs="微软雅黑"/>
          <w:color w:val="000000"/>
          <w:sz w:val="24"/>
          <w:szCs w:val="24"/>
          <w:shd w:val="clear" w:fill="F6F8FA"/>
        </w:rPr>
        <w:t xml:space="preserve"> Runnable </w:t>
      </w:r>
      <w:r>
        <w:rPr>
          <w:rStyle w:val="44"/>
          <w:rFonts w:hint="eastAsia" w:ascii="微软雅黑" w:hAnsi="微软雅黑" w:eastAsia="微软雅黑" w:cs="微软雅黑"/>
          <w:color w:val="009900"/>
          <w:sz w:val="24"/>
          <w:szCs w:val="24"/>
          <w:shd w:val="clear" w:fill="F6F8FA"/>
        </w:rPr>
        <w:t>getTaskWithLock</w:t>
      </w:r>
      <w:r>
        <w:rPr>
          <w:rStyle w:val="22"/>
          <w:rFonts w:hint="eastAsia" w:ascii="微软雅黑" w:hAnsi="微软雅黑" w:eastAsia="微软雅黑" w:cs="微软雅黑"/>
          <w:color w:val="000000"/>
          <w:sz w:val="24"/>
          <w:szCs w:val="24"/>
          <w:shd w:val="clear" w:fill="F6F8FA"/>
        </w:rPr>
        <w:t>(</w:t>
      </w:r>
      <w:r>
        <w:rPr>
          <w:rStyle w:val="39"/>
          <w:rFonts w:hint="eastAsia" w:ascii="微软雅黑" w:hAnsi="微软雅黑" w:eastAsia="微软雅黑" w:cs="微软雅黑"/>
          <w:color w:val="000088"/>
          <w:sz w:val="24"/>
          <w:szCs w:val="24"/>
          <w:shd w:val="clear" w:fill="F6F8FA"/>
        </w:rPr>
        <w:t>final</w:t>
      </w:r>
      <w:r>
        <w:rPr>
          <w:rStyle w:val="22"/>
          <w:rFonts w:hint="eastAsia" w:ascii="微软雅黑" w:hAnsi="微软雅黑" w:eastAsia="微软雅黑" w:cs="微软雅黑"/>
          <w:color w:val="000000"/>
          <w:sz w:val="24"/>
          <w:szCs w:val="24"/>
          <w:shd w:val="clear" w:fill="F6F8FA"/>
        </w:rPr>
        <w:t xml:space="preserve"> CountDownLatch countDownLatch)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return</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new</w:t>
      </w:r>
      <w:r>
        <w:rPr>
          <w:rStyle w:val="22"/>
          <w:rFonts w:hint="eastAsia" w:ascii="微软雅黑" w:hAnsi="微软雅黑" w:eastAsia="微软雅黑" w:cs="微软雅黑"/>
          <w:color w:val="000000"/>
          <w:sz w:val="24"/>
          <w:szCs w:val="24"/>
          <w:shd w:val="clear" w:fill="F6F8FA"/>
        </w:rPr>
        <w:t xml:space="preserve"> Runnable()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49"/>
          <w:rFonts w:hint="eastAsia" w:ascii="微软雅黑" w:hAnsi="微软雅黑" w:eastAsia="微软雅黑" w:cs="微软雅黑"/>
          <w:color w:val="9B859D"/>
          <w:sz w:val="24"/>
          <w:szCs w:val="24"/>
          <w:shd w:val="clear" w:fill="F6F8FA"/>
        </w:rPr>
        <w:t>@Override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public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void</w:t>
      </w:r>
      <w:r>
        <w:rPr>
          <w:rStyle w:val="22"/>
          <w:rFonts w:hint="eastAsia" w:ascii="微软雅黑" w:hAnsi="微软雅黑" w:eastAsia="微软雅黑" w:cs="微软雅黑"/>
          <w:color w:val="000000"/>
          <w:sz w:val="24"/>
          <w:szCs w:val="24"/>
          <w:shd w:val="clear" w:fill="F6F8FA"/>
        </w:rPr>
        <w:t xml:space="preserve"> </w:t>
      </w:r>
      <w:r>
        <w:rPr>
          <w:rStyle w:val="44"/>
          <w:rFonts w:hint="eastAsia" w:ascii="微软雅黑" w:hAnsi="微软雅黑" w:eastAsia="微软雅黑" w:cs="微软雅黑"/>
          <w:color w:val="009900"/>
          <w:sz w:val="24"/>
          <w:szCs w:val="24"/>
          <w:shd w:val="clear" w:fill="F6F8FA"/>
        </w:rPr>
        <w:t>run</w:t>
      </w:r>
      <w:r>
        <w:rPr>
          <w:rStyle w:val="22"/>
          <w:rFonts w:hint="eastAsia" w:ascii="微软雅黑" w:hAnsi="微软雅黑" w:eastAsia="微软雅黑" w:cs="微软雅黑"/>
          <w:color w:val="000000"/>
          <w:sz w:val="24"/>
          <w:szCs w:val="24"/>
          <w:shd w:val="clear" w:fill="F6F8FA"/>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redisLock.lock();</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51"/>
          <w:rFonts w:hint="eastAsia" w:ascii="微软雅黑" w:hAnsi="微软雅黑" w:eastAsia="微软雅黑" w:cs="微软雅黑"/>
          <w:color w:val="880000"/>
          <w:sz w:val="24"/>
          <w:szCs w:val="24"/>
          <w:shd w:val="clear" w:fill="F6F8FA"/>
        </w:rPr>
        <w:t>// do some business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try</w:t>
      </w: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LOG.info(</w:t>
      </w:r>
      <w:r>
        <w:rPr>
          <w:rStyle w:val="50"/>
          <w:rFonts w:hint="eastAsia" w:ascii="微软雅黑" w:hAnsi="微软雅黑" w:eastAsia="微软雅黑" w:cs="微软雅黑"/>
          <w:color w:val="009900"/>
          <w:sz w:val="24"/>
          <w:szCs w:val="24"/>
          <w:shd w:val="clear" w:fill="F6F8FA"/>
        </w:rPr>
        <w:t>"business...............       ."</w:t>
      </w:r>
      <w:r>
        <w:rPr>
          <w:rStyle w:val="22"/>
          <w:rFonts w:hint="eastAsia" w:ascii="微软雅黑" w:hAnsi="微软雅黑" w:eastAsia="微软雅黑" w:cs="微软雅黑"/>
          <w:color w:val="000000"/>
          <w:sz w:val="24"/>
          <w:szCs w:val="24"/>
          <w:shd w:val="clear" w:fill="F6F8FA"/>
        </w:rPr>
        <w:t xml:space="preserve"> + Thread.currentThread().getName());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51"/>
          <w:rFonts w:hint="eastAsia" w:ascii="微软雅黑" w:hAnsi="微软雅黑" w:eastAsia="微软雅黑" w:cs="微软雅黑"/>
          <w:color w:val="880000"/>
          <w:sz w:val="24"/>
          <w:szCs w:val="24"/>
          <w:shd w:val="clear" w:fill="F6F8FA"/>
        </w:rPr>
        <w:t>// TimeUnit.SECONDS.sleep(1);</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 </w:t>
      </w:r>
      <w:r>
        <w:rPr>
          <w:rStyle w:val="39"/>
          <w:rFonts w:hint="eastAsia" w:ascii="微软雅黑" w:hAnsi="微软雅黑" w:eastAsia="微软雅黑" w:cs="微软雅黑"/>
          <w:color w:val="000088"/>
          <w:sz w:val="24"/>
          <w:szCs w:val="24"/>
          <w:shd w:val="clear" w:fill="F6F8FA"/>
        </w:rPr>
        <w:t>finally</w:t>
      </w: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redisLock.unlock();</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countDownLatch.countDown();</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Fonts w:hint="eastAsia" w:ascii="微软雅黑" w:hAnsi="微软雅黑" w:eastAsia="微软雅黑" w:cs="微软雅黑"/>
          <w:color w:val="000000"/>
          <w:sz w:val="24"/>
          <w:szCs w:val="24"/>
        </w:rPr>
      </w:pPr>
      <w:r>
        <w:rPr>
          <w:rStyle w:val="22"/>
          <w:rFonts w:hint="eastAsia" w:ascii="微软雅黑" w:hAnsi="微软雅黑" w:eastAsia="微软雅黑" w:cs="微软雅黑"/>
          <w:color w:val="000000"/>
          <w:sz w:val="24"/>
          <w:szCs w:val="24"/>
          <w:shd w:val="clear" w:fill="F6F8FA"/>
        </w:rPr>
        <w:t>}</w:t>
      </w:r>
    </w:p>
    <w:p>
      <w:pPr>
        <w:pStyle w:val="7"/>
        <w:rPr>
          <w:rFonts w:hint="eastAsia"/>
        </w:rPr>
      </w:pPr>
      <w:bookmarkStart w:id="9" w:name="t10"/>
      <w:bookmarkEnd w:id="9"/>
      <w:r>
        <w:rPr>
          <w:rFonts w:hint="eastAsia"/>
        </w:rPr>
        <w:t>Redis 乐观锁代码实现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46"/>
          <w:rFonts w:hint="eastAsia" w:ascii="微软雅黑" w:hAnsi="微软雅黑" w:eastAsia="微软雅黑" w:cs="微软雅黑"/>
          <w:color w:val="880000"/>
          <w:sz w:val="24"/>
          <w:szCs w:val="24"/>
          <w:shd w:val="clear" w:fill="F6F8FA"/>
        </w:rPr>
      </w:pPr>
      <w:r>
        <w:rPr>
          <w:rStyle w:val="46"/>
          <w:rFonts w:hint="eastAsia" w:ascii="微软雅黑" w:hAnsi="微软雅黑" w:eastAsia="微软雅黑" w:cs="微软雅黑"/>
          <w:color w:val="88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46"/>
          <w:rFonts w:hint="eastAsia" w:ascii="微软雅黑" w:hAnsi="微软雅黑" w:eastAsia="微软雅黑" w:cs="微软雅黑"/>
          <w:color w:val="880000"/>
          <w:sz w:val="24"/>
          <w:szCs w:val="24"/>
          <w:shd w:val="clear" w:fill="F6F8FA"/>
        </w:rPr>
      </w:pPr>
      <w:r>
        <w:rPr>
          <w:rStyle w:val="46"/>
          <w:rFonts w:hint="eastAsia" w:ascii="微软雅黑" w:hAnsi="微软雅黑" w:eastAsia="微软雅黑" w:cs="微软雅黑"/>
          <w:color w:val="880000"/>
          <w:sz w:val="24"/>
          <w:szCs w:val="24"/>
          <w:shd w:val="clear" w:fill="F6F8FA"/>
        </w:rPr>
        <w:t xml:space="preserve"> *</w:t>
      </w:r>
      <w:r>
        <w:rPr>
          <w:rStyle w:val="47"/>
          <w:rFonts w:hint="eastAsia" w:ascii="微软雅黑" w:hAnsi="微软雅黑" w:eastAsia="微软雅黑" w:cs="微软雅黑"/>
          <w:color w:val="4F4F4F"/>
          <w:sz w:val="24"/>
          <w:szCs w:val="24"/>
          <w:shd w:val="clear" w:fill="F6F8FA"/>
        </w:rPr>
        <w:t xml:space="preserve"> @author</w:t>
      </w:r>
      <w:r>
        <w:rPr>
          <w:rStyle w:val="46"/>
          <w:rFonts w:hint="eastAsia" w:ascii="微软雅黑" w:hAnsi="微软雅黑" w:eastAsia="微软雅黑" w:cs="微软雅黑"/>
          <w:color w:val="880000"/>
          <w:sz w:val="24"/>
          <w:szCs w:val="24"/>
          <w:shd w:val="clear" w:fill="F6F8FA"/>
        </w:rPr>
        <w:t xml:space="preserve"> zhangsh</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46"/>
          <w:rFonts w:hint="eastAsia" w:ascii="微软雅黑" w:hAnsi="微软雅黑" w:eastAsia="微软雅黑" w:cs="微软雅黑"/>
          <w:color w:val="88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public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class</w:t>
      </w:r>
      <w:r>
        <w:rPr>
          <w:rStyle w:val="45"/>
          <w:rFonts w:hint="eastAsia" w:ascii="微软雅黑" w:hAnsi="微软雅黑" w:eastAsia="微软雅黑" w:cs="微软雅黑"/>
          <w:color w:val="000000"/>
          <w:sz w:val="24"/>
          <w:szCs w:val="24"/>
          <w:shd w:val="clear" w:fill="F6F8FA"/>
        </w:rPr>
        <w:t xml:space="preserve"> </w:t>
      </w:r>
      <w:r>
        <w:rPr>
          <w:rStyle w:val="44"/>
          <w:rFonts w:hint="eastAsia" w:ascii="微软雅黑" w:hAnsi="微软雅黑" w:eastAsia="微软雅黑" w:cs="微软雅黑"/>
          <w:color w:val="4F4F4F"/>
          <w:sz w:val="24"/>
          <w:szCs w:val="24"/>
          <w:shd w:val="clear" w:fill="F6F8FA"/>
        </w:rPr>
        <w:t>RedisWatchLock</w:t>
      </w:r>
      <w:r>
        <w:rPr>
          <w:rStyle w:val="45"/>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private</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static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final</w:t>
      </w:r>
      <w:r>
        <w:rPr>
          <w:rStyle w:val="22"/>
          <w:rFonts w:hint="eastAsia" w:ascii="微软雅黑" w:hAnsi="微软雅黑" w:eastAsia="微软雅黑" w:cs="微软雅黑"/>
          <w:color w:val="000000"/>
          <w:sz w:val="24"/>
          <w:szCs w:val="24"/>
          <w:shd w:val="clear" w:fill="F6F8FA"/>
        </w:rPr>
        <w:t xml:space="preserve"> String redisHost = </w:t>
      </w:r>
      <w:r>
        <w:rPr>
          <w:rStyle w:val="50"/>
          <w:rFonts w:hint="eastAsia" w:ascii="微软雅黑" w:hAnsi="微软雅黑" w:eastAsia="微软雅黑" w:cs="微软雅黑"/>
          <w:color w:val="009900"/>
          <w:sz w:val="24"/>
          <w:szCs w:val="24"/>
          <w:shd w:val="clear" w:fill="F6F8FA"/>
        </w:rPr>
        <w:t>"127.0.0.1"</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private</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static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final</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int</w:t>
      </w:r>
      <w:r>
        <w:rPr>
          <w:rStyle w:val="22"/>
          <w:rFonts w:hint="eastAsia" w:ascii="微软雅黑" w:hAnsi="微软雅黑" w:eastAsia="微软雅黑" w:cs="微软雅黑"/>
          <w:color w:val="000000"/>
          <w:sz w:val="24"/>
          <w:szCs w:val="24"/>
          <w:shd w:val="clear" w:fill="F6F8FA"/>
        </w:rPr>
        <w:t xml:space="preserve"> port = </w:t>
      </w:r>
      <w:r>
        <w:rPr>
          <w:rStyle w:val="48"/>
          <w:rFonts w:hint="eastAsia" w:ascii="微软雅黑" w:hAnsi="微软雅黑" w:eastAsia="微软雅黑" w:cs="微软雅黑"/>
          <w:color w:val="006666"/>
          <w:sz w:val="24"/>
          <w:szCs w:val="24"/>
          <w:shd w:val="clear" w:fill="F6F8FA"/>
        </w:rPr>
        <w:t>6379</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private</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static</w:t>
      </w:r>
      <w:r>
        <w:rPr>
          <w:rStyle w:val="22"/>
          <w:rFonts w:hint="eastAsia" w:ascii="微软雅黑" w:hAnsi="微软雅黑" w:eastAsia="微软雅黑" w:cs="微软雅黑"/>
          <w:color w:val="000000"/>
          <w:sz w:val="24"/>
          <w:szCs w:val="24"/>
          <w:shd w:val="clear" w:fill="F6F8FA"/>
        </w:rPr>
        <w:t xml:space="preserve"> JedisPoolConfig config;</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private</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static</w:t>
      </w:r>
      <w:r>
        <w:rPr>
          <w:rStyle w:val="22"/>
          <w:rFonts w:hint="eastAsia" w:ascii="微软雅黑" w:hAnsi="微软雅黑" w:eastAsia="微软雅黑" w:cs="微软雅黑"/>
          <w:color w:val="000000"/>
          <w:sz w:val="24"/>
          <w:szCs w:val="24"/>
          <w:shd w:val="clear" w:fill="F6F8FA"/>
        </w:rPr>
        <w:t xml:space="preserve"> JedisPool pool;</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private</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static</w:t>
      </w:r>
      <w:r>
        <w:rPr>
          <w:rStyle w:val="22"/>
          <w:rFonts w:hint="eastAsia" w:ascii="微软雅黑" w:hAnsi="微软雅黑" w:eastAsia="微软雅黑" w:cs="微软雅黑"/>
          <w:color w:val="000000"/>
          <w:sz w:val="24"/>
          <w:szCs w:val="24"/>
          <w:shd w:val="clear" w:fill="F6F8FA"/>
        </w:rPr>
        <w:t xml:space="preserve"> ExecutorService service;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private</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static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int</w:t>
      </w:r>
      <w:r>
        <w:rPr>
          <w:rStyle w:val="22"/>
          <w:rFonts w:hint="eastAsia" w:ascii="微软雅黑" w:hAnsi="微软雅黑" w:eastAsia="微软雅黑" w:cs="微软雅黑"/>
          <w:color w:val="000000"/>
          <w:sz w:val="24"/>
          <w:szCs w:val="24"/>
          <w:shd w:val="clear" w:fill="F6F8FA"/>
        </w:rPr>
        <w:t xml:space="preserve"> count = </w:t>
      </w:r>
      <w:r>
        <w:rPr>
          <w:rStyle w:val="48"/>
          <w:rFonts w:hint="eastAsia" w:ascii="微软雅黑" w:hAnsi="微软雅黑" w:eastAsia="微软雅黑" w:cs="微软雅黑"/>
          <w:color w:val="006666"/>
          <w:sz w:val="24"/>
          <w:szCs w:val="24"/>
          <w:shd w:val="clear" w:fill="F6F8FA"/>
        </w:rPr>
        <w:t>10</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private</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static</w:t>
      </w:r>
      <w:r>
        <w:rPr>
          <w:rStyle w:val="22"/>
          <w:rFonts w:hint="eastAsia" w:ascii="微软雅黑" w:hAnsi="微软雅黑" w:eastAsia="微软雅黑" w:cs="微软雅黑"/>
          <w:color w:val="000000"/>
          <w:sz w:val="24"/>
          <w:szCs w:val="24"/>
          <w:shd w:val="clear" w:fill="F6F8FA"/>
        </w:rPr>
        <w:t xml:space="preserve"> CountDownLatch latch;</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private</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static</w:t>
      </w:r>
      <w:r>
        <w:rPr>
          <w:rStyle w:val="22"/>
          <w:rFonts w:hint="eastAsia" w:ascii="微软雅黑" w:hAnsi="微软雅黑" w:eastAsia="微软雅黑" w:cs="微软雅黑"/>
          <w:color w:val="000000"/>
          <w:sz w:val="24"/>
          <w:szCs w:val="24"/>
          <w:shd w:val="clear" w:fill="F6F8FA"/>
        </w:rPr>
        <w:t xml:space="preserve"> AtomicInteger Countor = </w:t>
      </w:r>
      <w:r>
        <w:rPr>
          <w:rStyle w:val="39"/>
          <w:rFonts w:hint="eastAsia" w:ascii="微软雅黑" w:hAnsi="微软雅黑" w:eastAsia="微软雅黑" w:cs="微软雅黑"/>
          <w:color w:val="000088"/>
          <w:sz w:val="24"/>
          <w:szCs w:val="24"/>
          <w:shd w:val="clear" w:fill="F6F8FA"/>
        </w:rPr>
        <w:t>new</w:t>
      </w:r>
      <w:r>
        <w:rPr>
          <w:rStyle w:val="22"/>
          <w:rFonts w:hint="eastAsia" w:ascii="微软雅黑" w:hAnsi="微软雅黑" w:eastAsia="微软雅黑" w:cs="微软雅黑"/>
          <w:color w:val="000000"/>
          <w:sz w:val="24"/>
          <w:szCs w:val="24"/>
          <w:shd w:val="clear" w:fill="F6F8FA"/>
        </w:rPr>
        <w:t xml:space="preserve"> AtomicInteger(</w:t>
      </w:r>
      <w:r>
        <w:rPr>
          <w:rStyle w:val="48"/>
          <w:rFonts w:hint="eastAsia" w:ascii="微软雅黑" w:hAnsi="微软雅黑" w:eastAsia="微软雅黑" w:cs="微软雅黑"/>
          <w:color w:val="006666"/>
          <w:sz w:val="24"/>
          <w:szCs w:val="24"/>
          <w:shd w:val="clear" w:fill="F6F8FA"/>
        </w:rPr>
        <w:t>0</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static</w:t>
      </w: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config = </w:t>
      </w:r>
      <w:r>
        <w:rPr>
          <w:rStyle w:val="39"/>
          <w:rFonts w:hint="eastAsia" w:ascii="微软雅黑" w:hAnsi="微软雅黑" w:eastAsia="微软雅黑" w:cs="微软雅黑"/>
          <w:color w:val="000088"/>
          <w:sz w:val="24"/>
          <w:szCs w:val="24"/>
          <w:shd w:val="clear" w:fill="F6F8FA"/>
        </w:rPr>
        <w:t>new</w:t>
      </w:r>
      <w:r>
        <w:rPr>
          <w:rStyle w:val="22"/>
          <w:rFonts w:hint="eastAsia" w:ascii="微软雅黑" w:hAnsi="微软雅黑" w:eastAsia="微软雅黑" w:cs="微软雅黑"/>
          <w:color w:val="000000"/>
          <w:sz w:val="24"/>
          <w:szCs w:val="24"/>
          <w:shd w:val="clear" w:fill="F6F8FA"/>
        </w:rPr>
        <w:t xml:space="preserve"> JedisPoolConfig();</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config.setMaxIdle(</w:t>
      </w:r>
      <w:r>
        <w:rPr>
          <w:rStyle w:val="48"/>
          <w:rFonts w:hint="eastAsia" w:ascii="微软雅黑" w:hAnsi="微软雅黑" w:eastAsia="微软雅黑" w:cs="微软雅黑"/>
          <w:color w:val="006666"/>
          <w:sz w:val="24"/>
          <w:szCs w:val="24"/>
          <w:shd w:val="clear" w:fill="F6F8FA"/>
        </w:rPr>
        <w:t>10</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config.setMaxWaitMillis(</w:t>
      </w:r>
      <w:r>
        <w:rPr>
          <w:rStyle w:val="48"/>
          <w:rFonts w:hint="eastAsia" w:ascii="微软雅黑" w:hAnsi="微软雅黑" w:eastAsia="微软雅黑" w:cs="微软雅黑"/>
          <w:color w:val="006666"/>
          <w:sz w:val="24"/>
          <w:szCs w:val="24"/>
          <w:shd w:val="clear" w:fill="F6F8FA"/>
        </w:rPr>
        <w:t>1000</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config.setMaxTotal(</w:t>
      </w:r>
      <w:r>
        <w:rPr>
          <w:rStyle w:val="48"/>
          <w:rFonts w:hint="eastAsia" w:ascii="微软雅黑" w:hAnsi="微软雅黑" w:eastAsia="微软雅黑" w:cs="微软雅黑"/>
          <w:color w:val="006666"/>
          <w:sz w:val="24"/>
          <w:szCs w:val="24"/>
          <w:shd w:val="clear" w:fill="F6F8FA"/>
        </w:rPr>
        <w:t>30</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pool = </w:t>
      </w:r>
      <w:r>
        <w:rPr>
          <w:rStyle w:val="39"/>
          <w:rFonts w:hint="eastAsia" w:ascii="微软雅黑" w:hAnsi="微软雅黑" w:eastAsia="微软雅黑" w:cs="微软雅黑"/>
          <w:color w:val="000088"/>
          <w:sz w:val="24"/>
          <w:szCs w:val="24"/>
          <w:shd w:val="clear" w:fill="F6F8FA"/>
        </w:rPr>
        <w:t>new</w:t>
      </w:r>
      <w:r>
        <w:rPr>
          <w:rStyle w:val="22"/>
          <w:rFonts w:hint="eastAsia" w:ascii="微软雅黑" w:hAnsi="微软雅黑" w:eastAsia="微软雅黑" w:cs="微软雅黑"/>
          <w:color w:val="000000"/>
          <w:sz w:val="24"/>
          <w:szCs w:val="24"/>
          <w:shd w:val="clear" w:fill="F6F8FA"/>
        </w:rPr>
        <w:t xml:space="preserve"> JedisPool(config, redisHost, port);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service = Executors.newFixedThreadPool(</w:t>
      </w:r>
      <w:r>
        <w:rPr>
          <w:rStyle w:val="48"/>
          <w:rFonts w:hint="eastAsia" w:ascii="微软雅黑" w:hAnsi="微软雅黑" w:eastAsia="微软雅黑" w:cs="微软雅黑"/>
          <w:color w:val="006666"/>
          <w:sz w:val="24"/>
          <w:szCs w:val="24"/>
          <w:shd w:val="clear" w:fill="F6F8FA"/>
        </w:rPr>
        <w:t>10</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latch = </w:t>
      </w:r>
      <w:r>
        <w:rPr>
          <w:rStyle w:val="39"/>
          <w:rFonts w:hint="eastAsia" w:ascii="微软雅黑" w:hAnsi="微软雅黑" w:eastAsia="微软雅黑" w:cs="微软雅黑"/>
          <w:color w:val="000088"/>
          <w:sz w:val="24"/>
          <w:szCs w:val="24"/>
          <w:shd w:val="clear" w:fill="F6F8FA"/>
        </w:rPr>
        <w:t>new</w:t>
      </w:r>
      <w:r>
        <w:rPr>
          <w:rStyle w:val="22"/>
          <w:rFonts w:hint="eastAsia" w:ascii="微软雅黑" w:hAnsi="微软雅黑" w:eastAsia="微软雅黑" w:cs="微软雅黑"/>
          <w:color w:val="000000"/>
          <w:sz w:val="24"/>
          <w:szCs w:val="24"/>
          <w:shd w:val="clear" w:fill="F6F8FA"/>
        </w:rPr>
        <w:t xml:space="preserve"> CountDownLatch(count);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public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static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void</w:t>
      </w:r>
      <w:r>
        <w:rPr>
          <w:rStyle w:val="22"/>
          <w:rFonts w:hint="eastAsia" w:ascii="微软雅黑" w:hAnsi="微软雅黑" w:eastAsia="微软雅黑" w:cs="微软雅黑"/>
          <w:color w:val="000000"/>
          <w:sz w:val="24"/>
          <w:szCs w:val="24"/>
          <w:shd w:val="clear" w:fill="F6F8FA"/>
        </w:rPr>
        <w:t xml:space="preserve"> </w:t>
      </w:r>
      <w:r>
        <w:rPr>
          <w:rStyle w:val="44"/>
          <w:rFonts w:hint="eastAsia" w:ascii="微软雅黑" w:hAnsi="微软雅黑" w:eastAsia="微软雅黑" w:cs="微软雅黑"/>
          <w:color w:val="009900"/>
          <w:sz w:val="24"/>
          <w:szCs w:val="24"/>
          <w:shd w:val="clear" w:fill="F6F8FA"/>
        </w:rPr>
        <w:t>main</w:t>
      </w:r>
      <w:r>
        <w:rPr>
          <w:rStyle w:val="22"/>
          <w:rFonts w:hint="eastAsia" w:ascii="微软雅黑" w:hAnsi="微软雅黑" w:eastAsia="微软雅黑" w:cs="微软雅黑"/>
          <w:color w:val="000000"/>
          <w:sz w:val="24"/>
          <w:szCs w:val="24"/>
          <w:shd w:val="clear" w:fill="F6F8FA"/>
        </w:rPr>
        <w:t>(String args[])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int</w:t>
      </w:r>
      <w:r>
        <w:rPr>
          <w:rStyle w:val="22"/>
          <w:rFonts w:hint="eastAsia" w:ascii="微软雅黑" w:hAnsi="微软雅黑" w:eastAsia="微软雅黑" w:cs="微软雅黑"/>
          <w:color w:val="000000"/>
          <w:sz w:val="24"/>
          <w:szCs w:val="24"/>
          <w:shd w:val="clear" w:fill="F6F8FA"/>
        </w:rPr>
        <w:t xml:space="preserve"> count = </w:t>
      </w:r>
      <w:r>
        <w:rPr>
          <w:rStyle w:val="48"/>
          <w:rFonts w:hint="eastAsia" w:ascii="微软雅黑" w:hAnsi="微软雅黑" w:eastAsia="微软雅黑" w:cs="微软雅黑"/>
          <w:color w:val="006666"/>
          <w:sz w:val="24"/>
          <w:szCs w:val="24"/>
          <w:shd w:val="clear" w:fill="F6F8FA"/>
        </w:rPr>
        <w:t>10</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String ThreadNamePrefix = </w:t>
      </w:r>
      <w:r>
        <w:rPr>
          <w:rStyle w:val="50"/>
          <w:rFonts w:hint="eastAsia" w:ascii="微软雅黑" w:hAnsi="微软雅黑" w:eastAsia="微软雅黑" w:cs="微软雅黑"/>
          <w:color w:val="009900"/>
          <w:sz w:val="24"/>
          <w:szCs w:val="24"/>
          <w:shd w:val="clear" w:fill="F6F8FA"/>
        </w:rPr>
        <w:t>"thread-"</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Jedis cli = pool.getResource();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cli.del(</w:t>
      </w:r>
      <w:r>
        <w:rPr>
          <w:rStyle w:val="50"/>
          <w:rFonts w:hint="eastAsia" w:ascii="微软雅黑" w:hAnsi="微软雅黑" w:eastAsia="微软雅黑" w:cs="微软雅黑"/>
          <w:color w:val="009900"/>
          <w:sz w:val="24"/>
          <w:szCs w:val="24"/>
          <w:shd w:val="clear" w:fill="F6F8FA"/>
        </w:rPr>
        <w:t>"redis_inc_key"</w:t>
      </w:r>
      <w:r>
        <w:rPr>
          <w:rStyle w:val="22"/>
          <w:rFonts w:hint="eastAsia" w:ascii="微软雅黑" w:hAnsi="微软雅黑" w:eastAsia="微软雅黑" w:cs="微软雅黑"/>
          <w:color w:val="000000"/>
          <w:sz w:val="24"/>
          <w:szCs w:val="24"/>
          <w:shd w:val="clear" w:fill="F6F8FA"/>
        </w:rPr>
        <w:t>);</w:t>
      </w:r>
      <w:r>
        <w:rPr>
          <w:rStyle w:val="51"/>
          <w:rFonts w:hint="eastAsia" w:ascii="微软雅黑" w:hAnsi="微软雅黑" w:eastAsia="微软雅黑" w:cs="微软雅黑"/>
          <w:color w:val="880000"/>
          <w:sz w:val="24"/>
          <w:szCs w:val="24"/>
          <w:shd w:val="clear" w:fill="F6F8FA"/>
        </w:rPr>
        <w:t>// 先删除既定的key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cli.set(</w:t>
      </w:r>
      <w:r>
        <w:rPr>
          <w:rStyle w:val="50"/>
          <w:rFonts w:hint="eastAsia" w:ascii="微软雅黑" w:hAnsi="微软雅黑" w:eastAsia="微软雅黑" w:cs="微软雅黑"/>
          <w:color w:val="009900"/>
          <w:sz w:val="24"/>
          <w:szCs w:val="24"/>
          <w:shd w:val="clear" w:fill="F6F8FA"/>
        </w:rPr>
        <w:t>"redis_inc_key"</w:t>
      </w:r>
      <w:r>
        <w:rPr>
          <w:rStyle w:val="22"/>
          <w:rFonts w:hint="eastAsia" w:ascii="微软雅黑" w:hAnsi="微软雅黑" w:eastAsia="微软雅黑" w:cs="微软雅黑"/>
          <w:color w:val="000000"/>
          <w:sz w:val="24"/>
          <w:szCs w:val="24"/>
          <w:shd w:val="clear" w:fill="F6F8FA"/>
        </w:rPr>
        <w:t>, String.valueOf(</w:t>
      </w:r>
      <w:r>
        <w:rPr>
          <w:rStyle w:val="48"/>
          <w:rFonts w:hint="eastAsia" w:ascii="微软雅黑" w:hAnsi="微软雅黑" w:eastAsia="微软雅黑" w:cs="微软雅黑"/>
          <w:color w:val="006666"/>
          <w:sz w:val="24"/>
          <w:szCs w:val="24"/>
          <w:shd w:val="clear" w:fill="F6F8FA"/>
        </w:rPr>
        <w:t>1</w:t>
      </w:r>
      <w:r>
        <w:rPr>
          <w:rStyle w:val="22"/>
          <w:rFonts w:hint="eastAsia" w:ascii="微软雅黑" w:hAnsi="微软雅黑" w:eastAsia="微软雅黑" w:cs="微软雅黑"/>
          <w:color w:val="000000"/>
          <w:sz w:val="24"/>
          <w:szCs w:val="24"/>
          <w:shd w:val="clear" w:fill="F6F8FA"/>
        </w:rPr>
        <w:t>));</w:t>
      </w:r>
      <w:r>
        <w:rPr>
          <w:rStyle w:val="51"/>
          <w:rFonts w:hint="eastAsia" w:ascii="微软雅黑" w:hAnsi="微软雅黑" w:eastAsia="微软雅黑" w:cs="微软雅黑"/>
          <w:color w:val="880000"/>
          <w:sz w:val="24"/>
          <w:szCs w:val="24"/>
          <w:shd w:val="clear" w:fill="F6F8FA"/>
        </w:rPr>
        <w:t>// 设定默认值</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for</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int</w:t>
      </w:r>
      <w:r>
        <w:rPr>
          <w:rStyle w:val="22"/>
          <w:rFonts w:hint="eastAsia" w:ascii="微软雅黑" w:hAnsi="微软雅黑" w:eastAsia="微软雅黑" w:cs="微软雅黑"/>
          <w:color w:val="000000"/>
          <w:sz w:val="24"/>
          <w:szCs w:val="24"/>
          <w:shd w:val="clear" w:fill="F6F8FA"/>
        </w:rPr>
        <w:t xml:space="preserve"> i = </w:t>
      </w:r>
      <w:r>
        <w:rPr>
          <w:rStyle w:val="48"/>
          <w:rFonts w:hint="eastAsia" w:ascii="微软雅黑" w:hAnsi="微软雅黑" w:eastAsia="微软雅黑" w:cs="微软雅黑"/>
          <w:color w:val="006666"/>
          <w:sz w:val="24"/>
          <w:szCs w:val="24"/>
          <w:shd w:val="clear" w:fill="F6F8FA"/>
        </w:rPr>
        <w:t>0</w:t>
      </w:r>
      <w:r>
        <w:rPr>
          <w:rStyle w:val="22"/>
          <w:rFonts w:hint="eastAsia" w:ascii="微软雅黑" w:hAnsi="微软雅黑" w:eastAsia="微软雅黑" w:cs="微软雅黑"/>
          <w:color w:val="000000"/>
          <w:sz w:val="24"/>
          <w:szCs w:val="24"/>
          <w:shd w:val="clear" w:fill="F6F8FA"/>
        </w:rPr>
        <w:t>; i &lt; count; i++)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Thread th = </w:t>
      </w:r>
      <w:r>
        <w:rPr>
          <w:rStyle w:val="39"/>
          <w:rFonts w:hint="eastAsia" w:ascii="微软雅黑" w:hAnsi="微软雅黑" w:eastAsia="微软雅黑" w:cs="微软雅黑"/>
          <w:color w:val="000088"/>
          <w:sz w:val="24"/>
          <w:szCs w:val="24"/>
          <w:shd w:val="clear" w:fill="F6F8FA"/>
        </w:rPr>
        <w:t>new</w:t>
      </w:r>
      <w:r>
        <w:rPr>
          <w:rStyle w:val="22"/>
          <w:rFonts w:hint="eastAsia" w:ascii="微软雅黑" w:hAnsi="微软雅黑" w:eastAsia="微软雅黑" w:cs="微软雅黑"/>
          <w:color w:val="000000"/>
          <w:sz w:val="24"/>
          <w:szCs w:val="24"/>
          <w:shd w:val="clear" w:fill="F6F8FA"/>
        </w:rPr>
        <w:t xml:space="preserve"> Thread(</w:t>
      </w:r>
      <w:r>
        <w:rPr>
          <w:rStyle w:val="39"/>
          <w:rFonts w:hint="eastAsia" w:ascii="微软雅黑" w:hAnsi="微软雅黑" w:eastAsia="微软雅黑" w:cs="微软雅黑"/>
          <w:color w:val="000088"/>
          <w:sz w:val="24"/>
          <w:szCs w:val="24"/>
          <w:shd w:val="clear" w:fill="F6F8FA"/>
        </w:rPr>
        <w:t>new</w:t>
      </w:r>
      <w:r>
        <w:rPr>
          <w:rStyle w:val="22"/>
          <w:rFonts w:hint="eastAsia" w:ascii="微软雅黑" w:hAnsi="微软雅黑" w:eastAsia="微软雅黑" w:cs="微软雅黑"/>
          <w:color w:val="000000"/>
          <w:sz w:val="24"/>
          <w:szCs w:val="24"/>
          <w:shd w:val="clear" w:fill="F6F8FA"/>
        </w:rPr>
        <w:t xml:space="preserve"> TestThread(pool));</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th.setName(ThreadNamePrefix + 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System.out.println(th.getName() + </w:t>
      </w:r>
      <w:r>
        <w:rPr>
          <w:rStyle w:val="50"/>
          <w:rFonts w:hint="eastAsia" w:ascii="微软雅黑" w:hAnsi="微软雅黑" w:eastAsia="微软雅黑" w:cs="微软雅黑"/>
          <w:color w:val="009900"/>
          <w:sz w:val="24"/>
          <w:szCs w:val="24"/>
          <w:shd w:val="clear" w:fill="F6F8FA"/>
        </w:rPr>
        <w:t>"inited..."</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service.submit(th);</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service.shutdown();</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try</w:t>
      </w: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latch.await();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 </w:t>
      </w:r>
      <w:r>
        <w:rPr>
          <w:rStyle w:val="39"/>
          <w:rFonts w:hint="eastAsia" w:ascii="微软雅黑" w:hAnsi="微软雅黑" w:eastAsia="微软雅黑" w:cs="微软雅黑"/>
          <w:color w:val="000088"/>
          <w:sz w:val="24"/>
          <w:szCs w:val="24"/>
          <w:shd w:val="clear" w:fill="F6F8FA"/>
        </w:rPr>
        <w:t>catch</w:t>
      </w:r>
      <w:r>
        <w:rPr>
          <w:rStyle w:val="22"/>
          <w:rFonts w:hint="eastAsia" w:ascii="微软雅黑" w:hAnsi="微软雅黑" w:eastAsia="微软雅黑" w:cs="微软雅黑"/>
          <w:color w:val="000000"/>
          <w:sz w:val="24"/>
          <w:szCs w:val="24"/>
          <w:shd w:val="clear" w:fill="F6F8FA"/>
        </w:rPr>
        <w:t xml:space="preserve"> (InterruptedException 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e.printStackTrace();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System.out.println(</w:t>
      </w:r>
      <w:r>
        <w:rPr>
          <w:rStyle w:val="50"/>
          <w:rFonts w:hint="eastAsia" w:ascii="微软雅黑" w:hAnsi="微软雅黑" w:eastAsia="微软雅黑" w:cs="微软雅黑"/>
          <w:color w:val="009900"/>
          <w:sz w:val="24"/>
          <w:szCs w:val="24"/>
          <w:shd w:val="clear" w:fill="F6F8FA"/>
        </w:rPr>
        <w:t>"all sub thread sucess"</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System.out.println(</w:t>
      </w:r>
      <w:r>
        <w:rPr>
          <w:rStyle w:val="50"/>
          <w:rFonts w:hint="eastAsia" w:ascii="微软雅黑" w:hAnsi="微软雅黑" w:eastAsia="微软雅黑" w:cs="微软雅黑"/>
          <w:color w:val="009900"/>
          <w:sz w:val="24"/>
          <w:szCs w:val="24"/>
          <w:shd w:val="clear" w:fill="F6F8FA"/>
        </w:rPr>
        <w:t>"countor is "</w:t>
      </w:r>
      <w:r>
        <w:rPr>
          <w:rStyle w:val="22"/>
          <w:rFonts w:hint="eastAsia" w:ascii="微软雅黑" w:hAnsi="微软雅黑" w:eastAsia="微软雅黑" w:cs="微软雅黑"/>
          <w:color w:val="000000"/>
          <w:sz w:val="24"/>
          <w:szCs w:val="24"/>
          <w:shd w:val="clear" w:fill="F6F8FA"/>
        </w:rPr>
        <w:t xml:space="preserve"> + Countor.get());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String countStr = cli.get(</w:t>
      </w:r>
      <w:r>
        <w:rPr>
          <w:rStyle w:val="50"/>
          <w:rFonts w:hint="eastAsia" w:ascii="微软雅黑" w:hAnsi="微软雅黑" w:eastAsia="微软雅黑" w:cs="微软雅黑"/>
          <w:color w:val="009900"/>
          <w:sz w:val="24"/>
          <w:szCs w:val="24"/>
          <w:shd w:val="clear" w:fill="F6F8FA"/>
        </w:rPr>
        <w:t>"redis_inc_key"</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System.out.println(countStr);</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public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static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class</w:t>
      </w:r>
      <w:r>
        <w:rPr>
          <w:rStyle w:val="45"/>
          <w:rFonts w:hint="eastAsia" w:ascii="微软雅黑" w:hAnsi="微软雅黑" w:eastAsia="微软雅黑" w:cs="微软雅黑"/>
          <w:color w:val="000000"/>
          <w:sz w:val="24"/>
          <w:szCs w:val="24"/>
          <w:shd w:val="clear" w:fill="F6F8FA"/>
        </w:rPr>
        <w:t xml:space="preserve"> </w:t>
      </w:r>
      <w:r>
        <w:rPr>
          <w:rStyle w:val="44"/>
          <w:rFonts w:hint="eastAsia" w:ascii="微软雅黑" w:hAnsi="微软雅黑" w:eastAsia="微软雅黑" w:cs="微软雅黑"/>
          <w:color w:val="4F4F4F"/>
          <w:sz w:val="24"/>
          <w:szCs w:val="24"/>
          <w:shd w:val="clear" w:fill="F6F8FA"/>
        </w:rPr>
        <w:t>TestThread</w:t>
      </w:r>
      <w:r>
        <w:rPr>
          <w:rStyle w:val="45"/>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implements</w:t>
      </w:r>
      <w:r>
        <w:rPr>
          <w:rStyle w:val="45"/>
          <w:rFonts w:hint="eastAsia" w:ascii="微软雅黑" w:hAnsi="微软雅黑" w:eastAsia="微软雅黑" w:cs="微软雅黑"/>
          <w:color w:val="000000"/>
          <w:sz w:val="24"/>
          <w:szCs w:val="24"/>
          <w:shd w:val="clear" w:fill="F6F8FA"/>
        </w:rPr>
        <w:t xml:space="preserve"> </w:t>
      </w:r>
      <w:r>
        <w:rPr>
          <w:rStyle w:val="44"/>
          <w:rFonts w:hint="eastAsia" w:ascii="微软雅黑" w:hAnsi="微软雅黑" w:eastAsia="微软雅黑" w:cs="微软雅黑"/>
          <w:color w:val="4F4F4F"/>
          <w:sz w:val="24"/>
          <w:szCs w:val="24"/>
          <w:shd w:val="clear" w:fill="F6F8FA"/>
        </w:rPr>
        <w:t>Runnable</w:t>
      </w:r>
      <w:r>
        <w:rPr>
          <w:rStyle w:val="45"/>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private</w:t>
      </w:r>
      <w:r>
        <w:rPr>
          <w:rStyle w:val="22"/>
          <w:rFonts w:hint="eastAsia" w:ascii="微软雅黑" w:hAnsi="微软雅黑" w:eastAsia="微软雅黑" w:cs="微软雅黑"/>
          <w:color w:val="000000"/>
          <w:sz w:val="24"/>
          <w:szCs w:val="24"/>
          <w:shd w:val="clear" w:fill="F6F8FA"/>
        </w:rPr>
        <w:t xml:space="preserve"> String incKeyStr = </w:t>
      </w:r>
      <w:r>
        <w:rPr>
          <w:rStyle w:val="50"/>
          <w:rFonts w:hint="eastAsia" w:ascii="微软雅黑" w:hAnsi="微软雅黑" w:eastAsia="微软雅黑" w:cs="微软雅黑"/>
          <w:color w:val="009900"/>
          <w:sz w:val="24"/>
          <w:szCs w:val="24"/>
          <w:shd w:val="clear" w:fill="F6F8FA"/>
        </w:rPr>
        <w:t>"redis_inc_key"</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private</w:t>
      </w:r>
      <w:r>
        <w:rPr>
          <w:rStyle w:val="22"/>
          <w:rFonts w:hint="eastAsia" w:ascii="微软雅黑" w:hAnsi="微软雅黑" w:eastAsia="微软雅黑" w:cs="微软雅黑"/>
          <w:color w:val="000000"/>
          <w:sz w:val="24"/>
          <w:szCs w:val="24"/>
          <w:shd w:val="clear" w:fill="F6F8FA"/>
        </w:rPr>
        <w:t xml:space="preserve"> Jedis cli;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private</w:t>
      </w:r>
      <w:r>
        <w:rPr>
          <w:rStyle w:val="22"/>
          <w:rFonts w:hint="eastAsia" w:ascii="微软雅黑" w:hAnsi="微软雅黑" w:eastAsia="微软雅黑" w:cs="微软雅黑"/>
          <w:color w:val="000000"/>
          <w:sz w:val="24"/>
          <w:szCs w:val="24"/>
          <w:shd w:val="clear" w:fill="F6F8FA"/>
        </w:rPr>
        <w:t xml:space="preserve"> JedisPool pool;</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public</w:t>
      </w:r>
      <w:r>
        <w:rPr>
          <w:rStyle w:val="22"/>
          <w:rFonts w:hint="eastAsia" w:ascii="微软雅黑" w:hAnsi="微软雅黑" w:eastAsia="微软雅黑" w:cs="微软雅黑"/>
          <w:color w:val="000000"/>
          <w:sz w:val="24"/>
          <w:szCs w:val="24"/>
          <w:shd w:val="clear" w:fill="F6F8FA"/>
        </w:rPr>
        <w:t xml:space="preserve"> </w:t>
      </w:r>
      <w:r>
        <w:rPr>
          <w:rStyle w:val="44"/>
          <w:rFonts w:hint="eastAsia" w:ascii="微软雅黑" w:hAnsi="微软雅黑" w:eastAsia="微软雅黑" w:cs="微软雅黑"/>
          <w:color w:val="009900"/>
          <w:sz w:val="24"/>
          <w:szCs w:val="24"/>
          <w:shd w:val="clear" w:fill="F6F8FA"/>
        </w:rPr>
        <w:t>TestThread</w:t>
      </w:r>
      <w:r>
        <w:rPr>
          <w:rStyle w:val="22"/>
          <w:rFonts w:hint="eastAsia" w:ascii="微软雅黑" w:hAnsi="微软雅黑" w:eastAsia="微软雅黑" w:cs="微软雅黑"/>
          <w:color w:val="000000"/>
          <w:sz w:val="24"/>
          <w:szCs w:val="24"/>
          <w:shd w:val="clear" w:fill="F6F8FA"/>
        </w:rPr>
        <w:t>(JedisPool pool)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cli = pool.getResource();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this</w:t>
      </w:r>
      <w:r>
        <w:rPr>
          <w:rStyle w:val="22"/>
          <w:rFonts w:hint="eastAsia" w:ascii="微软雅黑" w:hAnsi="微软雅黑" w:eastAsia="微软雅黑" w:cs="微软雅黑"/>
          <w:color w:val="000000"/>
          <w:sz w:val="24"/>
          <w:szCs w:val="24"/>
          <w:shd w:val="clear" w:fill="F6F8FA"/>
        </w:rPr>
        <w:t>.pool = pool;</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public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void</w:t>
      </w:r>
      <w:r>
        <w:rPr>
          <w:rStyle w:val="22"/>
          <w:rFonts w:hint="eastAsia" w:ascii="微软雅黑" w:hAnsi="微软雅黑" w:eastAsia="微软雅黑" w:cs="微软雅黑"/>
          <w:color w:val="000000"/>
          <w:sz w:val="24"/>
          <w:szCs w:val="24"/>
          <w:shd w:val="clear" w:fill="F6F8FA"/>
        </w:rPr>
        <w:t xml:space="preserve"> </w:t>
      </w:r>
      <w:r>
        <w:rPr>
          <w:rStyle w:val="44"/>
          <w:rFonts w:hint="eastAsia" w:ascii="微软雅黑" w:hAnsi="微软雅黑" w:eastAsia="微软雅黑" w:cs="微软雅黑"/>
          <w:color w:val="009900"/>
          <w:sz w:val="24"/>
          <w:szCs w:val="24"/>
          <w:shd w:val="clear" w:fill="F6F8FA"/>
        </w:rPr>
        <w:t>run</w:t>
      </w:r>
      <w:r>
        <w:rPr>
          <w:rStyle w:val="22"/>
          <w:rFonts w:hint="eastAsia" w:ascii="微软雅黑" w:hAnsi="微软雅黑" w:eastAsia="微软雅黑" w:cs="微软雅黑"/>
          <w:color w:val="000000"/>
          <w:sz w:val="24"/>
          <w:szCs w:val="24"/>
          <w:shd w:val="clear" w:fill="F6F8FA"/>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try</w:t>
      </w: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for</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int</w:t>
      </w:r>
      <w:r>
        <w:rPr>
          <w:rStyle w:val="22"/>
          <w:rFonts w:hint="eastAsia" w:ascii="微软雅黑" w:hAnsi="微软雅黑" w:eastAsia="微软雅黑" w:cs="微软雅黑"/>
          <w:color w:val="000000"/>
          <w:sz w:val="24"/>
          <w:szCs w:val="24"/>
          <w:shd w:val="clear" w:fill="F6F8FA"/>
        </w:rPr>
        <w:t xml:space="preserve"> i = </w:t>
      </w:r>
      <w:r>
        <w:rPr>
          <w:rStyle w:val="48"/>
          <w:rFonts w:hint="eastAsia" w:ascii="微软雅黑" w:hAnsi="微软雅黑" w:eastAsia="微软雅黑" w:cs="微软雅黑"/>
          <w:color w:val="006666"/>
          <w:sz w:val="24"/>
          <w:szCs w:val="24"/>
          <w:shd w:val="clear" w:fill="F6F8FA"/>
        </w:rPr>
        <w:t>0</w:t>
      </w:r>
      <w:r>
        <w:rPr>
          <w:rStyle w:val="22"/>
          <w:rFonts w:hint="eastAsia" w:ascii="微软雅黑" w:hAnsi="微软雅黑" w:eastAsia="微软雅黑" w:cs="微软雅黑"/>
          <w:color w:val="000000"/>
          <w:sz w:val="24"/>
          <w:szCs w:val="24"/>
          <w:shd w:val="clear" w:fill="F6F8FA"/>
        </w:rPr>
        <w:t xml:space="preserve">; i &lt; </w:t>
      </w:r>
      <w:r>
        <w:rPr>
          <w:rStyle w:val="48"/>
          <w:rFonts w:hint="eastAsia" w:ascii="微软雅黑" w:hAnsi="微软雅黑" w:eastAsia="微软雅黑" w:cs="微软雅黑"/>
          <w:color w:val="006666"/>
          <w:sz w:val="24"/>
          <w:szCs w:val="24"/>
          <w:shd w:val="clear" w:fill="F6F8FA"/>
        </w:rPr>
        <w:t>100</w:t>
      </w:r>
      <w:r>
        <w:rPr>
          <w:rStyle w:val="22"/>
          <w:rFonts w:hint="eastAsia" w:ascii="微软雅黑" w:hAnsi="微软雅黑" w:eastAsia="微软雅黑" w:cs="微软雅黑"/>
          <w:color w:val="000000"/>
          <w:sz w:val="24"/>
          <w:szCs w:val="24"/>
          <w:shd w:val="clear" w:fill="F6F8FA"/>
        </w:rPr>
        <w:t>; i++)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actomicAdd();</w:t>
      </w:r>
      <w:r>
        <w:rPr>
          <w:rStyle w:val="51"/>
          <w:rFonts w:hint="eastAsia" w:ascii="微软雅黑" w:hAnsi="微软雅黑" w:eastAsia="微软雅黑" w:cs="微软雅黑"/>
          <w:color w:val="880000"/>
          <w:sz w:val="24"/>
          <w:szCs w:val="24"/>
          <w:shd w:val="clear" w:fill="F6F8FA"/>
        </w:rPr>
        <w:t>//生产环境中批量操作尽量使用redisPipeLine!!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 </w:t>
      </w:r>
      <w:r>
        <w:rPr>
          <w:rStyle w:val="39"/>
          <w:rFonts w:hint="eastAsia" w:ascii="微软雅黑" w:hAnsi="微软雅黑" w:eastAsia="微软雅黑" w:cs="微软雅黑"/>
          <w:color w:val="000088"/>
          <w:sz w:val="24"/>
          <w:szCs w:val="24"/>
          <w:shd w:val="clear" w:fill="F6F8FA"/>
        </w:rPr>
        <w:t>catch</w:t>
      </w:r>
      <w:r>
        <w:rPr>
          <w:rStyle w:val="22"/>
          <w:rFonts w:hint="eastAsia" w:ascii="微软雅黑" w:hAnsi="微软雅黑" w:eastAsia="微软雅黑" w:cs="微软雅黑"/>
          <w:color w:val="000000"/>
          <w:sz w:val="24"/>
          <w:szCs w:val="24"/>
          <w:shd w:val="clear" w:fill="F6F8FA"/>
        </w:rPr>
        <w:t xml:space="preserve"> (Exception 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pool.returnBrokenResource(cli);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 </w:t>
      </w:r>
      <w:r>
        <w:rPr>
          <w:rStyle w:val="39"/>
          <w:rFonts w:hint="eastAsia" w:ascii="微软雅黑" w:hAnsi="微软雅黑" w:eastAsia="微软雅黑" w:cs="微软雅黑"/>
          <w:color w:val="000088"/>
          <w:sz w:val="24"/>
          <w:szCs w:val="24"/>
          <w:shd w:val="clear" w:fill="F6F8FA"/>
        </w:rPr>
        <w:t>finally</w:t>
      </w: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pool.returnResource(cli);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latch.countDown();</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46"/>
          <w:rFonts w:hint="eastAsia" w:ascii="微软雅黑" w:hAnsi="微软雅黑" w:eastAsia="微软雅黑" w:cs="微软雅黑"/>
          <w:color w:val="88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46"/>
          <w:rFonts w:hint="eastAsia" w:ascii="微软雅黑" w:hAnsi="微软雅黑" w:eastAsia="微软雅黑" w:cs="微软雅黑"/>
          <w:color w:val="88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46"/>
          <w:rFonts w:hint="eastAsia" w:ascii="微软雅黑" w:hAnsi="微软雅黑" w:eastAsia="微软雅黑" w:cs="微软雅黑"/>
          <w:color w:val="880000"/>
          <w:sz w:val="24"/>
          <w:szCs w:val="24"/>
          <w:shd w:val="clear" w:fill="F6F8FA"/>
        </w:rPr>
      </w:pPr>
      <w:r>
        <w:rPr>
          <w:rStyle w:val="46"/>
          <w:rFonts w:hint="eastAsia" w:ascii="微软雅黑" w:hAnsi="微软雅黑" w:eastAsia="微软雅黑" w:cs="微软雅黑"/>
          <w:color w:val="880000"/>
          <w:sz w:val="24"/>
          <w:szCs w:val="24"/>
          <w:shd w:val="clear" w:fill="F6F8FA"/>
        </w:rPr>
        <w:t xml:space="preserve">         * 0 watch key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46"/>
          <w:rFonts w:hint="eastAsia" w:ascii="微软雅黑" w:hAnsi="微软雅黑" w:eastAsia="微软雅黑" w:cs="微软雅黑"/>
          <w:color w:val="880000"/>
          <w:sz w:val="24"/>
          <w:szCs w:val="24"/>
          <w:shd w:val="clear" w:fill="F6F8FA"/>
        </w:rPr>
      </w:pPr>
      <w:r>
        <w:rPr>
          <w:rStyle w:val="46"/>
          <w:rFonts w:hint="eastAsia" w:ascii="微软雅黑" w:hAnsi="微软雅黑" w:eastAsia="微软雅黑" w:cs="微软雅黑"/>
          <w:color w:val="880000"/>
          <w:sz w:val="24"/>
          <w:szCs w:val="24"/>
          <w:shd w:val="clear" w:fill="F6F8FA"/>
        </w:rPr>
        <w:t xml:space="preserve">         * 1 multi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46"/>
          <w:rFonts w:hint="eastAsia" w:ascii="微软雅黑" w:hAnsi="微软雅黑" w:eastAsia="微软雅黑" w:cs="微软雅黑"/>
          <w:color w:val="880000"/>
          <w:sz w:val="24"/>
          <w:szCs w:val="24"/>
          <w:shd w:val="clear" w:fill="F6F8FA"/>
        </w:rPr>
      </w:pPr>
      <w:r>
        <w:rPr>
          <w:rStyle w:val="46"/>
          <w:rFonts w:hint="eastAsia" w:ascii="微软雅黑" w:hAnsi="微软雅黑" w:eastAsia="微软雅黑" w:cs="微软雅黑"/>
          <w:color w:val="880000"/>
          <w:sz w:val="24"/>
          <w:szCs w:val="24"/>
          <w:shd w:val="clear" w:fill="F6F8FA"/>
        </w:rPr>
        <w:t xml:space="preserve">         * 2 set key value(queued)</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46"/>
          <w:rFonts w:hint="eastAsia" w:ascii="微软雅黑" w:hAnsi="微软雅黑" w:eastAsia="微软雅黑" w:cs="微软雅黑"/>
          <w:color w:val="880000"/>
          <w:sz w:val="24"/>
          <w:szCs w:val="24"/>
          <w:shd w:val="clear" w:fill="F6F8FA"/>
        </w:rPr>
      </w:pPr>
      <w:r>
        <w:rPr>
          <w:rStyle w:val="46"/>
          <w:rFonts w:hint="eastAsia" w:ascii="微软雅黑" w:hAnsi="微软雅黑" w:eastAsia="微软雅黑" w:cs="微软雅黑"/>
          <w:color w:val="880000"/>
          <w:sz w:val="24"/>
          <w:szCs w:val="24"/>
          <w:shd w:val="clear" w:fill="F6F8FA"/>
        </w:rPr>
        <w:t xml:space="preserve">         * 3 exec</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46"/>
          <w:rFonts w:hint="eastAsia" w:ascii="微软雅黑" w:hAnsi="微软雅黑" w:eastAsia="微软雅黑" w:cs="微软雅黑"/>
          <w:color w:val="880000"/>
          <w:sz w:val="24"/>
          <w:szCs w:val="24"/>
          <w:shd w:val="clear" w:fill="F6F8FA"/>
        </w:rPr>
      </w:pPr>
      <w:r>
        <w:rPr>
          <w:rStyle w:val="46"/>
          <w:rFonts w:hint="eastAsia" w:ascii="微软雅黑" w:hAnsi="微软雅黑" w:eastAsia="微软雅黑" w:cs="微软雅黑"/>
          <w:color w:val="880000"/>
          <w:sz w:val="24"/>
          <w:szCs w:val="24"/>
          <w:shd w:val="clear" w:fill="F6F8FA"/>
        </w:rPr>
        <w:t xml:space="preserve">         *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46"/>
          <w:rFonts w:hint="eastAsia" w:ascii="微软雅黑" w:hAnsi="微软雅黑" w:eastAsia="微软雅黑" w:cs="微软雅黑"/>
          <w:color w:val="880000"/>
          <w:sz w:val="24"/>
          <w:szCs w:val="24"/>
          <w:shd w:val="clear" w:fill="F6F8FA"/>
        </w:rPr>
      </w:pPr>
      <w:r>
        <w:rPr>
          <w:rStyle w:val="46"/>
          <w:rFonts w:hint="eastAsia" w:ascii="微软雅黑" w:hAnsi="微软雅黑" w:eastAsia="微软雅黑" w:cs="微软雅黑"/>
          <w:color w:val="880000"/>
          <w:sz w:val="24"/>
          <w:szCs w:val="24"/>
          <w:shd w:val="clear" w:fill="F6F8FA"/>
        </w:rPr>
        <w:t xml:space="preserve">         * return null：fail</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46"/>
          <w:rFonts w:hint="eastAsia" w:ascii="微软雅黑" w:hAnsi="微软雅黑" w:eastAsia="微软雅黑" w:cs="微软雅黑"/>
          <w:color w:val="880000"/>
          <w:sz w:val="24"/>
          <w:szCs w:val="24"/>
          <w:shd w:val="clear" w:fill="F6F8FA"/>
        </w:rPr>
      </w:pPr>
      <w:r>
        <w:rPr>
          <w:rStyle w:val="46"/>
          <w:rFonts w:hint="eastAsia" w:ascii="微软雅黑" w:hAnsi="微软雅黑" w:eastAsia="微软雅黑" w:cs="微软雅黑"/>
          <w:color w:val="880000"/>
          <w:sz w:val="24"/>
          <w:szCs w:val="24"/>
          <w:shd w:val="clear" w:fill="F6F8FA"/>
        </w:rPr>
        <w:t xml:space="preserve">         * reurn  "ok": succeed</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46"/>
          <w:rFonts w:hint="eastAsia" w:ascii="微软雅黑" w:hAnsi="微软雅黑" w:eastAsia="微软雅黑" w:cs="微软雅黑"/>
          <w:color w:val="880000"/>
          <w:sz w:val="24"/>
          <w:szCs w:val="24"/>
          <w:shd w:val="clear" w:fill="F6F8FA"/>
        </w:rPr>
      </w:pPr>
      <w:r>
        <w:rPr>
          <w:rStyle w:val="46"/>
          <w:rFonts w:hint="eastAsia" w:ascii="微软雅黑" w:hAnsi="微软雅黑" w:eastAsia="微软雅黑" w:cs="微软雅黑"/>
          <w:color w:val="880000"/>
          <w:sz w:val="24"/>
          <w:szCs w:val="24"/>
          <w:shd w:val="clear" w:fill="F6F8FA"/>
        </w:rPr>
        <w:t xml:space="preserve">         *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46"/>
          <w:rFonts w:hint="eastAsia" w:ascii="微软雅黑" w:hAnsi="微软雅黑" w:eastAsia="微软雅黑" w:cs="微软雅黑"/>
          <w:color w:val="880000"/>
          <w:sz w:val="24"/>
          <w:szCs w:val="24"/>
          <w:shd w:val="clear" w:fill="F6F8FA"/>
        </w:rPr>
      </w:pPr>
      <w:r>
        <w:rPr>
          <w:rStyle w:val="46"/>
          <w:rFonts w:hint="eastAsia" w:ascii="微软雅黑" w:hAnsi="微软雅黑" w:eastAsia="微软雅黑" w:cs="微软雅黑"/>
          <w:color w:val="880000"/>
          <w:sz w:val="24"/>
          <w:szCs w:val="24"/>
          <w:shd w:val="clear" w:fill="F6F8FA"/>
        </w:rPr>
        <w:t xml:space="preserve">         * watch每次都需要执行(注册)</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46"/>
          <w:rFonts w:hint="eastAsia" w:ascii="微软雅黑" w:hAnsi="微软雅黑" w:eastAsia="微软雅黑" w:cs="微软雅黑"/>
          <w:color w:val="88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public</w:t>
      </w: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void</w:t>
      </w:r>
      <w:r>
        <w:rPr>
          <w:rStyle w:val="22"/>
          <w:rFonts w:hint="eastAsia" w:ascii="微软雅黑" w:hAnsi="微软雅黑" w:eastAsia="微软雅黑" w:cs="微软雅黑"/>
          <w:color w:val="000000"/>
          <w:sz w:val="24"/>
          <w:szCs w:val="24"/>
          <w:shd w:val="clear" w:fill="F6F8FA"/>
        </w:rPr>
        <w:t xml:space="preserve"> </w:t>
      </w:r>
      <w:r>
        <w:rPr>
          <w:rStyle w:val="44"/>
          <w:rFonts w:hint="eastAsia" w:ascii="微软雅黑" w:hAnsi="微软雅黑" w:eastAsia="微软雅黑" w:cs="微软雅黑"/>
          <w:color w:val="009900"/>
          <w:sz w:val="24"/>
          <w:szCs w:val="24"/>
          <w:shd w:val="clear" w:fill="F6F8FA"/>
        </w:rPr>
        <w:t>actomicAdd</w:t>
      </w:r>
      <w:r>
        <w:rPr>
          <w:rStyle w:val="22"/>
          <w:rFonts w:hint="eastAsia" w:ascii="微软雅黑" w:hAnsi="微软雅黑" w:eastAsia="微软雅黑" w:cs="微软雅黑"/>
          <w:color w:val="000000"/>
          <w:sz w:val="24"/>
          <w:szCs w:val="24"/>
          <w:shd w:val="clear" w:fill="F6F8FA"/>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cli.watch(incKeyStr);</w:t>
      </w:r>
      <w:r>
        <w:rPr>
          <w:rStyle w:val="51"/>
          <w:rFonts w:hint="eastAsia" w:ascii="微软雅黑" w:hAnsi="微软雅黑" w:eastAsia="微软雅黑" w:cs="微软雅黑"/>
          <w:color w:val="880000"/>
          <w:sz w:val="24"/>
          <w:szCs w:val="24"/>
          <w:shd w:val="clear" w:fill="F6F8FA"/>
        </w:rPr>
        <w:t>// 0.watch key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boolean</w:t>
      </w:r>
      <w:r>
        <w:rPr>
          <w:rStyle w:val="22"/>
          <w:rFonts w:hint="eastAsia" w:ascii="微软雅黑" w:hAnsi="微软雅黑" w:eastAsia="微软雅黑" w:cs="微软雅黑"/>
          <w:color w:val="000000"/>
          <w:sz w:val="24"/>
          <w:szCs w:val="24"/>
          <w:shd w:val="clear" w:fill="F6F8FA"/>
        </w:rPr>
        <w:t xml:space="preserve"> flag = </w:t>
      </w:r>
      <w:r>
        <w:rPr>
          <w:rStyle w:val="39"/>
          <w:rFonts w:hint="eastAsia" w:ascii="微软雅黑" w:hAnsi="微软雅黑" w:eastAsia="微软雅黑" w:cs="微软雅黑"/>
          <w:color w:val="000088"/>
          <w:sz w:val="24"/>
          <w:szCs w:val="24"/>
          <w:shd w:val="clear" w:fill="F6F8FA"/>
        </w:rPr>
        <w:t>true</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while</w:t>
      </w:r>
      <w:r>
        <w:rPr>
          <w:rStyle w:val="22"/>
          <w:rFonts w:hint="eastAsia" w:ascii="微软雅黑" w:hAnsi="微软雅黑" w:eastAsia="微软雅黑" w:cs="微软雅黑"/>
          <w:color w:val="000000"/>
          <w:sz w:val="24"/>
          <w:szCs w:val="24"/>
          <w:shd w:val="clear" w:fill="F6F8FA"/>
        </w:rPr>
        <w:t xml:space="preserve"> (flag)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String countStr = cli.get(</w:t>
      </w:r>
      <w:r>
        <w:rPr>
          <w:rStyle w:val="50"/>
          <w:rFonts w:hint="eastAsia" w:ascii="微软雅黑" w:hAnsi="微软雅黑" w:eastAsia="微软雅黑" w:cs="微软雅黑"/>
          <w:color w:val="009900"/>
          <w:sz w:val="24"/>
          <w:szCs w:val="24"/>
          <w:shd w:val="clear" w:fill="F6F8FA"/>
        </w:rPr>
        <w:t>"redis_inc_key"</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int</w:t>
      </w:r>
      <w:r>
        <w:rPr>
          <w:rStyle w:val="22"/>
          <w:rFonts w:hint="eastAsia" w:ascii="微软雅黑" w:hAnsi="微软雅黑" w:eastAsia="微软雅黑" w:cs="微软雅黑"/>
          <w:color w:val="000000"/>
          <w:sz w:val="24"/>
          <w:szCs w:val="24"/>
          <w:shd w:val="clear" w:fill="F6F8FA"/>
        </w:rPr>
        <w:t xml:space="preserve"> countInt = Integer.parseInt(countStr);</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int</w:t>
      </w:r>
      <w:r>
        <w:rPr>
          <w:rStyle w:val="22"/>
          <w:rFonts w:hint="eastAsia" w:ascii="微软雅黑" w:hAnsi="微软雅黑" w:eastAsia="微软雅黑" w:cs="微软雅黑"/>
          <w:color w:val="000000"/>
          <w:sz w:val="24"/>
          <w:szCs w:val="24"/>
          <w:shd w:val="clear" w:fill="F6F8FA"/>
        </w:rPr>
        <w:t xml:space="preserve"> expect = countInt + </w:t>
      </w:r>
      <w:r>
        <w:rPr>
          <w:rStyle w:val="48"/>
          <w:rFonts w:hint="eastAsia" w:ascii="微软雅黑" w:hAnsi="微软雅黑" w:eastAsia="微软雅黑" w:cs="微软雅黑"/>
          <w:color w:val="006666"/>
          <w:sz w:val="24"/>
          <w:szCs w:val="24"/>
          <w:shd w:val="clear" w:fill="F6F8FA"/>
        </w:rPr>
        <w:t>1</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Transaction tx = cli.multi(); </w:t>
      </w:r>
      <w:r>
        <w:rPr>
          <w:rStyle w:val="51"/>
          <w:rFonts w:hint="eastAsia" w:ascii="微软雅黑" w:hAnsi="微软雅黑" w:eastAsia="微软雅黑" w:cs="微软雅黑"/>
          <w:color w:val="880000"/>
          <w:sz w:val="24"/>
          <w:szCs w:val="24"/>
          <w:shd w:val="clear" w:fill="F6F8FA"/>
        </w:rPr>
        <w:t>// 1.multi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tx.set(incKeyStr, String.valueOf(expect));</w:t>
      </w:r>
      <w:r>
        <w:rPr>
          <w:rStyle w:val="51"/>
          <w:rFonts w:hint="eastAsia" w:ascii="微软雅黑" w:hAnsi="微软雅黑" w:eastAsia="微软雅黑" w:cs="微软雅黑"/>
          <w:color w:val="880000"/>
          <w:sz w:val="24"/>
          <w:szCs w:val="24"/>
          <w:shd w:val="clear" w:fill="F6F8FA"/>
        </w:rPr>
        <w:t>// 2.set key value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51"/>
          <w:rFonts w:hint="eastAsia" w:ascii="微软雅黑" w:hAnsi="微软雅黑" w:eastAsia="微软雅黑" w:cs="微软雅黑"/>
          <w:color w:val="880000"/>
          <w:sz w:val="24"/>
          <w:szCs w:val="24"/>
          <w:shd w:val="clear" w:fill="F6F8FA"/>
        </w:rPr>
        <w:t>// (queued)</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List&lt;Object&gt; list = tx.exec();</w:t>
      </w:r>
      <w:r>
        <w:rPr>
          <w:rStyle w:val="51"/>
          <w:rFonts w:hint="eastAsia" w:ascii="微软雅黑" w:hAnsi="微软雅黑" w:eastAsia="微软雅黑" w:cs="微软雅黑"/>
          <w:color w:val="880000"/>
          <w:sz w:val="24"/>
          <w:szCs w:val="24"/>
          <w:shd w:val="clear" w:fill="F6F8FA"/>
        </w:rPr>
        <w:t>// 3.exec</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if</w:t>
      </w:r>
      <w:r>
        <w:rPr>
          <w:rStyle w:val="22"/>
          <w:rFonts w:hint="eastAsia" w:ascii="微软雅黑" w:hAnsi="微软雅黑" w:eastAsia="微软雅黑" w:cs="微软雅黑"/>
          <w:color w:val="000000"/>
          <w:sz w:val="24"/>
          <w:szCs w:val="24"/>
          <w:shd w:val="clear" w:fill="F6F8FA"/>
        </w:rPr>
        <w:t xml:space="preserve"> (list == </w:t>
      </w:r>
      <w:r>
        <w:rPr>
          <w:rStyle w:val="39"/>
          <w:rFonts w:hint="eastAsia" w:ascii="微软雅黑" w:hAnsi="微软雅黑" w:eastAsia="微软雅黑" w:cs="微软雅黑"/>
          <w:color w:val="000088"/>
          <w:sz w:val="24"/>
          <w:szCs w:val="24"/>
          <w:shd w:val="clear" w:fill="F6F8FA"/>
        </w:rPr>
        <w:t>null</w:t>
      </w:r>
      <w:r>
        <w:rPr>
          <w:rStyle w:val="22"/>
          <w:rFonts w:hint="eastAsia" w:ascii="微软雅黑" w:hAnsi="微软雅黑" w:eastAsia="微软雅黑" w:cs="微软雅黑"/>
          <w:color w:val="000000"/>
          <w:sz w:val="24"/>
          <w:szCs w:val="24"/>
          <w:shd w:val="clear" w:fill="F6F8FA"/>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System.out.println(</w:t>
      </w:r>
      <w:r>
        <w:rPr>
          <w:rStyle w:val="50"/>
          <w:rFonts w:hint="eastAsia" w:ascii="微软雅黑" w:hAnsi="微软雅黑" w:eastAsia="微软雅黑" w:cs="微软雅黑"/>
          <w:color w:val="009900"/>
          <w:sz w:val="24"/>
          <w:szCs w:val="24"/>
          <w:shd w:val="clear" w:fill="F6F8FA"/>
        </w:rPr>
        <w:t>"fail"</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r>
        <w:rPr>
          <w:rStyle w:val="39"/>
          <w:rFonts w:hint="eastAsia" w:ascii="微软雅黑" w:hAnsi="微软雅黑" w:eastAsia="微软雅黑" w:cs="微软雅黑"/>
          <w:color w:val="000088"/>
          <w:sz w:val="24"/>
          <w:szCs w:val="24"/>
          <w:shd w:val="clear" w:fill="F6F8FA"/>
        </w:rPr>
        <w:t>continue</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 </w:t>
      </w:r>
      <w:r>
        <w:rPr>
          <w:rStyle w:val="39"/>
          <w:rFonts w:hint="eastAsia" w:ascii="微软雅黑" w:hAnsi="微软雅黑" w:eastAsia="微软雅黑" w:cs="微软雅黑"/>
          <w:color w:val="000088"/>
          <w:sz w:val="24"/>
          <w:szCs w:val="24"/>
          <w:shd w:val="clear" w:fill="F6F8FA"/>
        </w:rPr>
        <w:t>else</w:t>
      </w: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flag = </w:t>
      </w:r>
      <w:r>
        <w:rPr>
          <w:rStyle w:val="39"/>
          <w:rFonts w:hint="eastAsia" w:ascii="微软雅黑" w:hAnsi="微软雅黑" w:eastAsia="微软雅黑" w:cs="微软雅黑"/>
          <w:color w:val="000088"/>
          <w:sz w:val="24"/>
          <w:szCs w:val="24"/>
          <w:shd w:val="clear" w:fill="F6F8FA"/>
        </w:rPr>
        <w:t>false</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System.out.println(</w:t>
      </w:r>
      <w:r>
        <w:rPr>
          <w:rStyle w:val="50"/>
          <w:rFonts w:hint="eastAsia" w:ascii="微软雅黑" w:hAnsi="微软雅黑" w:eastAsia="微软雅黑" w:cs="微软雅黑"/>
          <w:color w:val="009900"/>
          <w:sz w:val="24"/>
          <w:szCs w:val="24"/>
          <w:shd w:val="clear" w:fill="F6F8FA"/>
        </w:rPr>
        <w:t>"succeed"</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System.out.println(</w:t>
      </w:r>
      <w:r>
        <w:rPr>
          <w:rStyle w:val="50"/>
          <w:rFonts w:hint="eastAsia" w:ascii="微软雅黑" w:hAnsi="微软雅黑" w:eastAsia="微软雅黑" w:cs="微软雅黑"/>
          <w:color w:val="009900"/>
          <w:sz w:val="24"/>
          <w:szCs w:val="24"/>
          <w:shd w:val="clear" w:fill="F6F8FA"/>
        </w:rPr>
        <w:t>"my expect num is "</w:t>
      </w:r>
      <w:r>
        <w:rPr>
          <w:rStyle w:val="22"/>
          <w:rFonts w:hint="eastAsia" w:ascii="微软雅黑" w:hAnsi="微软雅黑" w:eastAsia="微软雅黑" w:cs="微软雅黑"/>
          <w:color w:val="000000"/>
          <w:sz w:val="24"/>
          <w:szCs w:val="24"/>
          <w:shd w:val="clear" w:fill="F6F8FA"/>
        </w:rPr>
        <w:t xml:space="preserve"> + expect);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System.out.println(</w:t>
      </w:r>
      <w:r>
        <w:rPr>
          <w:rStyle w:val="50"/>
          <w:rFonts w:hint="eastAsia" w:ascii="微软雅黑" w:hAnsi="微软雅黑" w:eastAsia="微软雅黑" w:cs="微软雅黑"/>
          <w:color w:val="009900"/>
          <w:sz w:val="24"/>
          <w:szCs w:val="24"/>
          <w:shd w:val="clear" w:fill="F6F8FA"/>
        </w:rPr>
        <w:t>"seting...."</w:t>
      </w:r>
      <w:r>
        <w:rPr>
          <w:rStyle w:val="22"/>
          <w:rFonts w:hint="eastAsia" w:ascii="微软雅黑" w:hAnsi="微软雅黑" w:eastAsia="微软雅黑" w:cs="微软雅黑"/>
          <w:color w:val="00000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Countor.incrementAndGet();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Style w:val="22"/>
          <w:rFonts w:hint="eastAsia" w:ascii="微软雅黑" w:hAnsi="微软雅黑" w:eastAsia="微软雅黑" w:cs="微软雅黑"/>
          <w:color w:val="000000"/>
          <w:sz w:val="24"/>
          <w:szCs w:val="24"/>
          <w:shd w:val="clear" w:fill="F6F8FA"/>
        </w:rPr>
      </w:pPr>
      <w:r>
        <w:rPr>
          <w:rStyle w:val="22"/>
          <w:rFonts w:hint="eastAsia" w:ascii="微软雅黑" w:hAnsi="微软雅黑" w:eastAsia="微软雅黑" w:cs="微软雅黑"/>
          <w:color w:val="000000"/>
          <w:sz w:val="24"/>
          <w:szCs w:val="24"/>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rPr>
          <w:rFonts w:hint="eastAsia" w:ascii="微软雅黑" w:hAnsi="微软雅黑" w:eastAsia="微软雅黑" w:cs="微软雅黑"/>
          <w:color w:val="000000"/>
          <w:sz w:val="24"/>
          <w:szCs w:val="24"/>
        </w:rPr>
      </w:pPr>
      <w:r>
        <w:rPr>
          <w:rStyle w:val="22"/>
          <w:rFonts w:hint="eastAsia" w:ascii="微软雅黑" w:hAnsi="微软雅黑" w:eastAsia="微软雅黑" w:cs="微软雅黑"/>
          <w:color w:val="000000"/>
          <w:sz w:val="24"/>
          <w:szCs w:val="24"/>
          <w:shd w:val="clear" w:fill="F6F8FA"/>
        </w:rPr>
        <w:t>}</w:t>
      </w:r>
    </w:p>
    <w:p>
      <w:pPr>
        <w:pStyle w:val="6"/>
        <w:rPr>
          <w:rFonts w:hint="eastAsia"/>
        </w:rPr>
      </w:pPr>
      <w:bookmarkStart w:id="10" w:name="t11"/>
      <w:bookmarkEnd w:id="10"/>
      <w:r>
        <w:rPr>
          <w:rFonts w:hint="eastAsia"/>
        </w:rPr>
        <w:t>ZooKeeper分布式锁实现</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6795B5"/>
          <w:sz w:val="24"/>
          <w:szCs w:val="24"/>
          <w:u w:val="none"/>
        </w:rPr>
        <w:fldChar w:fldCharType="begin"/>
      </w:r>
      <w:r>
        <w:rPr>
          <w:rFonts w:hint="eastAsia" w:ascii="微软雅黑" w:hAnsi="微软雅黑" w:eastAsia="微软雅黑" w:cs="微软雅黑"/>
          <w:color w:val="6795B5"/>
          <w:sz w:val="24"/>
          <w:szCs w:val="24"/>
          <w:u w:val="none"/>
        </w:rPr>
        <w:instrText xml:space="preserve"> HYPERLINK "http://blog.csdn.net/lemon89/article/details/76268820" \t "https://blog.csdn.net/lemon89/article/details/_blank" </w:instrText>
      </w:r>
      <w:r>
        <w:rPr>
          <w:rFonts w:hint="eastAsia" w:ascii="微软雅黑" w:hAnsi="微软雅黑" w:eastAsia="微软雅黑" w:cs="微软雅黑"/>
          <w:color w:val="6795B5"/>
          <w:sz w:val="24"/>
          <w:szCs w:val="24"/>
          <w:u w:val="none"/>
        </w:rPr>
        <w:fldChar w:fldCharType="separate"/>
      </w:r>
      <w:r>
        <w:rPr>
          <w:rStyle w:val="21"/>
          <w:rFonts w:hint="eastAsia" w:ascii="微软雅黑" w:hAnsi="微软雅黑" w:eastAsia="微软雅黑" w:cs="微软雅黑"/>
          <w:color w:val="6795B5"/>
          <w:sz w:val="24"/>
          <w:szCs w:val="24"/>
          <w:u w:val="none"/>
        </w:rPr>
        <w:t>ZooKeeper典型应用——分布式锁</w:t>
      </w:r>
      <w:r>
        <w:rPr>
          <w:rFonts w:hint="eastAsia" w:ascii="微软雅黑" w:hAnsi="微软雅黑" w:eastAsia="微软雅黑" w:cs="微软雅黑"/>
          <w:color w:val="6795B5"/>
          <w:sz w:val="24"/>
          <w:szCs w:val="24"/>
          <w:u w:val="none"/>
        </w:rPr>
        <w:fldChar w:fldCharType="end"/>
      </w:r>
    </w:p>
    <w:p>
      <w:pPr>
        <w:pStyle w:val="7"/>
        <w:rPr>
          <w:rFonts w:hint="eastAsia"/>
        </w:rPr>
      </w:pPr>
      <w:bookmarkStart w:id="11" w:name="t12"/>
      <w:bookmarkEnd w:id="11"/>
      <w:r>
        <w:rPr>
          <w:rFonts w:hint="eastAsia"/>
        </w:rPr>
        <w:t>对比</w:t>
      </w:r>
    </w:p>
    <w:p>
      <w:pPr>
        <w:pStyle w:val="7"/>
        <w:rPr>
          <w:rFonts w:hint="eastAsia"/>
        </w:rPr>
      </w:pPr>
      <w:bookmarkStart w:id="12" w:name="t13"/>
      <w:bookmarkEnd w:id="12"/>
      <w:r>
        <w:rPr>
          <w:rFonts w:hint="eastAsia"/>
        </w:rPr>
        <w:t>数据库分布式锁实现</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缺点：1.db操作性能较差，并且有锁表的风险 </w:t>
      </w:r>
      <w:r>
        <w:rPr>
          <w:rFonts w:hint="eastAsia" w:ascii="微软雅黑" w:hAnsi="微软雅黑" w:eastAsia="微软雅黑" w:cs="微软雅黑"/>
          <w:color w:val="4F4F4F"/>
          <w:sz w:val="24"/>
          <w:szCs w:val="24"/>
        </w:rPr>
        <w:br w:type="textWrapping"/>
      </w:r>
      <w:r>
        <w:rPr>
          <w:rFonts w:hint="eastAsia" w:ascii="微软雅黑" w:hAnsi="微软雅黑" w:eastAsia="微软雅黑" w:cs="微软雅黑"/>
          <w:color w:val="4F4F4F"/>
          <w:sz w:val="24"/>
          <w:szCs w:val="24"/>
        </w:rPr>
        <w:t>2.非阻塞操作失败后，需要轮询，占用cpu资源; </w:t>
      </w:r>
      <w:r>
        <w:rPr>
          <w:rFonts w:hint="eastAsia" w:ascii="微软雅黑" w:hAnsi="微软雅黑" w:eastAsia="微软雅黑" w:cs="微软雅黑"/>
          <w:color w:val="4F4F4F"/>
          <w:sz w:val="24"/>
          <w:szCs w:val="24"/>
        </w:rPr>
        <w:br w:type="textWrapping"/>
      </w:r>
      <w:r>
        <w:rPr>
          <w:rFonts w:hint="eastAsia" w:ascii="微软雅黑" w:hAnsi="微软雅黑" w:eastAsia="微软雅黑" w:cs="微软雅黑"/>
          <w:color w:val="4F4F4F"/>
          <w:sz w:val="24"/>
          <w:szCs w:val="24"/>
        </w:rPr>
        <w:t>3.长时间不commit或者长时间轮询，可能会占用较多连接资源</w:t>
      </w:r>
    </w:p>
    <w:p>
      <w:pPr>
        <w:pStyle w:val="7"/>
        <w:rPr>
          <w:rFonts w:hint="eastAsia"/>
        </w:rPr>
      </w:pPr>
      <w:bookmarkStart w:id="13" w:name="t14"/>
      <w:bookmarkEnd w:id="13"/>
      <w:r>
        <w:rPr>
          <w:rFonts w:hint="eastAsia"/>
        </w:rPr>
        <w:t>Redis(缓存)分布式锁实现</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缺点：1.锁删除失败 过期时间不好控制 </w:t>
      </w:r>
      <w:r>
        <w:rPr>
          <w:rFonts w:hint="eastAsia" w:ascii="微软雅黑" w:hAnsi="微软雅黑" w:eastAsia="微软雅黑" w:cs="微软雅黑"/>
          <w:color w:val="4F4F4F"/>
          <w:sz w:val="24"/>
          <w:szCs w:val="24"/>
        </w:rPr>
        <w:br w:type="textWrapping"/>
      </w:r>
      <w:r>
        <w:rPr>
          <w:rFonts w:hint="eastAsia" w:ascii="微软雅黑" w:hAnsi="微软雅黑" w:eastAsia="微软雅黑" w:cs="微软雅黑"/>
          <w:color w:val="4F4F4F"/>
          <w:sz w:val="24"/>
          <w:szCs w:val="24"/>
        </w:rPr>
        <w:t>2.非阻塞，操作失败后，需要轮询，占用cpu资源;</w:t>
      </w:r>
    </w:p>
    <w:p>
      <w:pPr>
        <w:pStyle w:val="7"/>
        <w:rPr>
          <w:rFonts w:hint="eastAsia"/>
        </w:rPr>
      </w:pPr>
      <w:bookmarkStart w:id="14" w:name="t15"/>
      <w:bookmarkEnd w:id="14"/>
      <w:r>
        <w:rPr>
          <w:rFonts w:hint="eastAsia"/>
        </w:rPr>
        <w:t>ZK分布式锁实现</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缺点：性能不如redis实现，主要原因是写操作（获取锁释放锁）都需要在Leader上执行，然后同步到follower。</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总之：ZooKeeper有较好的性能和可靠性。</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从理解的难易程度角度（从低到高）数据库 &gt; 缓存 &gt; Zookeeper </w:t>
      </w:r>
      <w:r>
        <w:rPr>
          <w:rFonts w:hint="eastAsia" w:ascii="微软雅黑" w:hAnsi="微软雅黑" w:eastAsia="微软雅黑" w:cs="微软雅黑"/>
          <w:color w:val="4F4F4F"/>
          <w:sz w:val="24"/>
          <w:szCs w:val="24"/>
        </w:rPr>
        <w:br w:type="textWrapping"/>
      </w:r>
      <w:r>
        <w:rPr>
          <w:rFonts w:hint="eastAsia" w:ascii="微软雅黑" w:hAnsi="微软雅黑" w:eastAsia="微软雅黑" w:cs="微软雅黑"/>
          <w:color w:val="4F4F4F"/>
          <w:sz w:val="24"/>
          <w:szCs w:val="24"/>
        </w:rPr>
        <w:t>从实现的复杂性角度（从低到高）Zookeeper &gt;= 缓存 &gt; 数据库 </w:t>
      </w:r>
      <w:r>
        <w:rPr>
          <w:rFonts w:hint="eastAsia" w:ascii="微软雅黑" w:hAnsi="微软雅黑" w:eastAsia="微软雅黑" w:cs="微软雅黑"/>
          <w:color w:val="4F4F4F"/>
          <w:sz w:val="24"/>
          <w:szCs w:val="24"/>
        </w:rPr>
        <w:br w:type="textWrapping"/>
      </w:r>
      <w:r>
        <w:rPr>
          <w:rFonts w:hint="eastAsia" w:ascii="微软雅黑" w:hAnsi="微软雅黑" w:eastAsia="微软雅黑" w:cs="微软雅黑"/>
          <w:color w:val="4F4F4F"/>
          <w:sz w:val="24"/>
          <w:szCs w:val="24"/>
        </w:rPr>
        <w:t>从性能角度（从高到低）缓存 &gt; Zookeeper &gt;= 数据库 </w:t>
      </w:r>
      <w:r>
        <w:rPr>
          <w:rFonts w:hint="eastAsia" w:ascii="微软雅黑" w:hAnsi="微软雅黑" w:eastAsia="微软雅黑" w:cs="微软雅黑"/>
          <w:color w:val="4F4F4F"/>
          <w:sz w:val="24"/>
          <w:szCs w:val="24"/>
        </w:rPr>
        <w:br w:type="textWrapping"/>
      </w:r>
      <w:r>
        <w:rPr>
          <w:rFonts w:hint="eastAsia" w:ascii="微软雅黑" w:hAnsi="微软雅黑" w:eastAsia="微软雅黑" w:cs="微软雅黑"/>
          <w:color w:val="4F4F4F"/>
          <w:sz w:val="24"/>
          <w:szCs w:val="24"/>
        </w:rPr>
        <w:t>从可靠性角度（从高到低）Zookeeper &gt; 缓存 &gt; 数据库</w:t>
      </w:r>
    </w:p>
    <w:p>
      <w:pPr>
        <w:keepNext w:val="0"/>
        <w:keepLines w:val="0"/>
        <w:widowControl/>
        <w:suppressLineNumbers w:val="0"/>
        <w:pBdr>
          <w:top w:val="none" w:color="auto" w:sz="0" w:space="0"/>
          <w:left w:val="none" w:color="auto" w:sz="0" w:space="0"/>
          <w:bottom w:val="single" w:color="E3E3E3" w:sz="6"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999999"/>
          <w:spacing w:val="0"/>
          <w:sz w:val="24"/>
          <w:szCs w:val="24"/>
        </w:rPr>
      </w:pPr>
      <w:r>
        <w:rPr>
          <w:rFonts w:hint="eastAsia" w:ascii="微软雅黑" w:hAnsi="微软雅黑" w:eastAsia="微软雅黑" w:cs="微软雅黑"/>
          <w:i w:val="0"/>
          <w:caps w:val="0"/>
          <w:color w:val="999999"/>
          <w:spacing w:val="0"/>
          <w:kern w:val="0"/>
          <w:sz w:val="24"/>
          <w:szCs w:val="24"/>
          <w:lang w:val="en-US" w:eastAsia="zh-CN" w:bidi="ar"/>
        </w:rPr>
        <w:t>版权声明：本文为博主原创文章，未经博主允许不得转载。 https://blog.csdn.net/lemon89/article/details/52796775</w:t>
      </w:r>
    </w:p>
    <w:p>
      <w:pPr>
        <w:rPr>
          <w:rFonts w:hint="eastAsia"/>
          <w:lang w:val="en-US" w:eastAsia="zh-CN"/>
        </w:rPr>
      </w:pPr>
    </w:p>
    <w:p>
      <w:pPr>
        <w:pStyle w:val="5"/>
        <w:rPr>
          <w:rFonts w:hint="eastAsia"/>
          <w:lang w:val="en-US" w:eastAsia="zh-CN"/>
        </w:rPr>
      </w:pPr>
      <w:r>
        <w:rPr>
          <w:rFonts w:hint="eastAsia"/>
          <w:lang w:val="en-US" w:eastAsia="zh-CN"/>
        </w:rPr>
        <w:t>4.2.4 分布式锁1 Java常用技术方案</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Style w:val="18"/>
          <w:rFonts w:hint="eastAsia" w:ascii="微软雅黑" w:hAnsi="微软雅黑" w:eastAsia="微软雅黑" w:cs="微软雅黑"/>
          <w:i w:val="0"/>
          <w:caps w:val="0"/>
          <w:color w:val="4B4B4B"/>
          <w:spacing w:val="0"/>
          <w:sz w:val="24"/>
          <w:szCs w:val="24"/>
          <w:shd w:val="clear" w:fill="FFFFFF"/>
        </w:rPr>
        <w:t>前言:</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eastAsia" w:ascii="微软雅黑" w:hAnsi="微软雅黑" w:eastAsia="微软雅黑" w:cs="微软雅黑"/>
          <w:i w:val="0"/>
          <w:caps w:val="0"/>
          <w:color w:val="4B4B4B"/>
          <w:spacing w:val="0"/>
          <w:sz w:val="24"/>
          <w:szCs w:val="24"/>
        </w:rPr>
      </w:pPr>
      <w:r>
        <w:rPr>
          <w:rStyle w:val="18"/>
          <w:rFonts w:hint="eastAsia" w:ascii="微软雅黑" w:hAnsi="微软雅黑" w:eastAsia="微软雅黑" w:cs="微软雅黑"/>
          <w:i w:val="0"/>
          <w:caps w:val="0"/>
          <w:color w:val="4B4B4B"/>
          <w:spacing w:val="0"/>
          <w:sz w:val="24"/>
          <w:szCs w:val="24"/>
          <w:shd w:val="clear" w:fill="FFFFFF"/>
        </w:rPr>
        <w:t>由于在平时的工作中，线上服务器是分布式多台部署的，经常会面临解决分布式场景下数据一致性的问题，那么就要利用分布式锁来解决这些问题。所以自己结合实际工作中的一些经验和网上看到的一些资料，做一个讲解和总结。希望这篇文章可以方便自己以后查阅，同时要是能帮助到他人那也是很好的。</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Style w:val="18"/>
          <w:rFonts w:hint="eastAsia" w:ascii="微软雅黑" w:hAnsi="微软雅黑" w:eastAsia="微软雅黑" w:cs="微软雅黑"/>
          <w:i w:val="0"/>
          <w:caps w:val="0"/>
          <w:color w:val="4B4B4B"/>
          <w:spacing w:val="0"/>
          <w:sz w:val="24"/>
          <w:szCs w:val="24"/>
          <w:shd w:val="clear" w:fill="FFFFFF"/>
        </w:rPr>
        <w:t>===============================================================长长的分割线====================================================================</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Style w:val="18"/>
          <w:rFonts w:hint="eastAsia" w:ascii="微软雅黑" w:hAnsi="微软雅黑" w:eastAsia="微软雅黑" w:cs="微软雅黑"/>
          <w:i w:val="0"/>
          <w:caps w:val="0"/>
          <w:color w:val="4B4B4B"/>
          <w:spacing w:val="0"/>
          <w:sz w:val="24"/>
          <w:szCs w:val="24"/>
          <w:shd w:val="clear" w:fill="FFFFFF"/>
        </w:rPr>
        <w:t>正文:</w:t>
      </w:r>
    </w:p>
    <w:p>
      <w:pPr>
        <w:pStyle w:val="6"/>
        <w:rPr>
          <w:rFonts w:hint="eastAsia"/>
        </w:rPr>
      </w:pPr>
      <w:r>
        <w:rPr>
          <w:rFonts w:hint="eastAsia"/>
        </w:rPr>
        <w:t>第一步，自身的业务场景</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在我日常做的项目中，目前涉及了以下这些业务场景:</w:t>
      </w:r>
    </w:p>
    <w:p>
      <w:pPr>
        <w:pStyle w:val="7"/>
        <w:rPr>
          <w:rFonts w:hint="eastAsia"/>
        </w:rPr>
      </w:pPr>
      <w:r>
        <w:rPr>
          <w:rFonts w:hint="eastAsia"/>
        </w:rPr>
        <w:t>场景一</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比如分配任务场景。在这个场景中，由于是公司的业务后台系统，主要是用于审核人员的审核工作，并发量并不是很高，而且任务的分配规则设计成了通过审核人员每次主动的请求拉取，然后服务端从任务池中随机的选取任务进行分配。这个场景看到这里你会觉得比较单一，但是实际的分配过程中，由于涉及到了按用户聚类的问题，所以要比我描述的复杂，但是这里为了说明问题，大家可以把问题简单化理解。那么在使用过程中，主要是为了避免同一个任务同时被两个审核人员获取到的问题。</w:t>
      </w:r>
      <w:r>
        <w:rPr>
          <w:rStyle w:val="18"/>
          <w:rFonts w:hint="eastAsia" w:ascii="微软雅黑" w:hAnsi="微软雅黑" w:eastAsia="微软雅黑" w:cs="微软雅黑"/>
          <w:i w:val="0"/>
          <w:caps w:val="0"/>
          <w:color w:val="FF0000"/>
          <w:spacing w:val="0"/>
          <w:sz w:val="24"/>
          <w:szCs w:val="24"/>
          <w:shd w:val="clear" w:fill="FFFFFF"/>
        </w:rPr>
        <w:t>我最终使用了基于数据库资源表的分布式锁来解决的问题。</w:t>
      </w:r>
    </w:p>
    <w:p>
      <w:pPr>
        <w:pStyle w:val="7"/>
        <w:rPr>
          <w:rFonts w:hint="eastAsia"/>
        </w:rPr>
      </w:pPr>
      <w:r>
        <w:rPr>
          <w:rFonts w:hint="eastAsia"/>
        </w:rPr>
        <w:t>场景二</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比如支付场景。在这个场景中，我提供给用户三个用于保护用户隐私的手机号码(这些号码是从运营商处获取的，和真实手机号码看起来是一样的)，让用户选择其中一个进行购买，用户购买付款后，我需要将用户选择的号码分配给用户使用，同时也要将没有选择的释放掉。在这个过程中，给用户筛选的号码要在一定时间内(用户筛选正常时间范围内)让当前用户对这个产品具有独占性，以便保证付款后是100%可以拿到；同时由于产品资源池的资源有限，还要保持资源的流动性，即不能让资源长时间被某个用户占用着。对于服务的设计目标，一期项目上线的时候至少能够支持峰值qps为300的请求，同时在设计的过程中要考虑到用户体验的问题。</w:t>
      </w:r>
      <w:r>
        <w:rPr>
          <w:rStyle w:val="18"/>
          <w:rFonts w:hint="eastAsia" w:ascii="微软雅黑" w:hAnsi="微软雅黑" w:eastAsia="微软雅黑" w:cs="微软雅黑"/>
          <w:i w:val="0"/>
          <w:caps w:val="0"/>
          <w:color w:val="FF0000"/>
          <w:spacing w:val="0"/>
          <w:sz w:val="24"/>
          <w:szCs w:val="24"/>
          <w:shd w:val="clear" w:fill="FFFFFF"/>
        </w:rPr>
        <w:t>我最终使用了memecahed的add()方法和基于数据库资源表的分布式锁来解决的问题。</w:t>
      </w:r>
    </w:p>
    <w:p>
      <w:pPr>
        <w:pStyle w:val="7"/>
        <w:rPr>
          <w:rFonts w:hint="eastAsia"/>
        </w:rPr>
      </w:pPr>
      <w:r>
        <w:rPr>
          <w:rFonts w:hint="eastAsia"/>
        </w:rPr>
        <w:t>场景三</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我有一个数据服务，每天调用量在3亿，每天按86400秒计算的qps在4000左右，由于服务的白天调用量要明显高于晚上，所以白天下午的峰值qps达到6000的，一共有4台服务器，单台qps要能达到3000以上。</w:t>
      </w:r>
      <w:r>
        <w:rPr>
          <w:rStyle w:val="18"/>
          <w:rFonts w:hint="eastAsia" w:ascii="微软雅黑" w:hAnsi="微软雅黑" w:eastAsia="微软雅黑" w:cs="微软雅黑"/>
          <w:i w:val="0"/>
          <w:caps w:val="0"/>
          <w:color w:val="FF0000"/>
          <w:spacing w:val="0"/>
          <w:sz w:val="24"/>
          <w:szCs w:val="24"/>
          <w:shd w:val="clear" w:fill="FFFFFF"/>
        </w:rPr>
        <w:t>我最终使用了redis的setnx()和expire()的分布式锁解决的问题。</w:t>
      </w:r>
    </w:p>
    <w:p>
      <w:pPr>
        <w:pStyle w:val="7"/>
        <w:rPr>
          <w:rFonts w:hint="eastAsia"/>
        </w:rPr>
      </w:pPr>
      <w:r>
        <w:rPr>
          <w:rFonts w:hint="eastAsia"/>
        </w:rPr>
        <w:t>场景四</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场景一和场景二的升级版。在这个场景中，不涉及支付。但是由于资源分配一次过程中，需要保持涉及一致性的地方增加，而且一期的设计目标要达到峰值qps500，所以需要我们对场景进一步的优化。</w:t>
      </w:r>
      <w:r>
        <w:rPr>
          <w:rStyle w:val="18"/>
          <w:rFonts w:hint="eastAsia" w:ascii="微软雅黑" w:hAnsi="微软雅黑" w:eastAsia="微软雅黑" w:cs="微软雅黑"/>
          <w:i w:val="0"/>
          <w:caps w:val="0"/>
          <w:color w:val="FF0000"/>
          <w:spacing w:val="0"/>
          <w:sz w:val="24"/>
          <w:szCs w:val="24"/>
          <w:shd w:val="clear" w:fill="FFFFFF"/>
        </w:rPr>
        <w:t>我最终使用了redis的setnx()、expire()和基于数据库表的分布式锁来解决的问题。</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看到这里，不管你觉得我提出的业务场景qps是否足够大，都希望你能继续看下去，因为无论你身处一个什么样的公司，最开始的工作可能都需要从最简单的做起。不要提阿里和腾讯的业务场景qps如何大，因为在这样的大场景中你未必能亲自参与项目，亲自参与项目未必能是核心的设计者，是核心的设计者未必能独自设计。如果能真能满足以上三条，关闭页面可以不看啦，如果不是的话，建议还是看完，我有说的不足的地方欢迎提出建议，我说的好的地方，也希望给我点个赞或者评论一下，算是对我最大的鼓励哈。</w:t>
      </w:r>
    </w:p>
    <w:p>
      <w:pPr>
        <w:pStyle w:val="6"/>
        <w:rPr>
          <w:rFonts w:hint="eastAsia"/>
        </w:rPr>
      </w:pPr>
      <w:r>
        <w:rPr>
          <w:rFonts w:hint="eastAsia"/>
        </w:rPr>
        <w:t>第二步，分布式锁的解决方式</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1. 首先明确一点，有人可能会问是否可以考虑采用ReentrantLock来实现，但是实际上去实现的时候是有问题的，ReentrantLock的lock和unlock要求必须是在同一线程进行，而分布式应用中，lock和unlock是两次不相关的请求，因此肯定不是同一线程，因此导致无法使用ReentrantLock。</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2. 基于数据库表做乐观锁，用于分布式锁。</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3. 使用memcached的add()方法，用于分布式锁。</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4. 使用memcached的cas()方法，用于分布式锁。(不常用) </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5. 使用redis的setnx()、expire()方法，用于分布式锁。</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6. 使用redis的setnx()、get()、getset()方法，用于分布式锁。</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7. 使用redis的watch、multi、exec命令，用于分布式锁。(不常用) </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8. 使用zookeeper，用于分布式锁。(不常用) </w:t>
      </w:r>
    </w:p>
    <w:p>
      <w:pPr>
        <w:pStyle w:val="6"/>
        <w:rPr>
          <w:rFonts w:hint="eastAsia"/>
        </w:rPr>
      </w:pPr>
      <w:r>
        <w:rPr>
          <w:rFonts w:hint="eastAsia"/>
        </w:rPr>
        <w:t>第三步，基于数据库资源表做乐观锁，用于分布式锁</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1. 首先说明</w:t>
      </w:r>
      <w:r>
        <w:rPr>
          <w:rStyle w:val="18"/>
          <w:rFonts w:hint="eastAsia" w:ascii="微软雅黑" w:hAnsi="微软雅黑" w:eastAsia="微软雅黑" w:cs="微软雅黑"/>
          <w:i w:val="0"/>
          <w:caps w:val="0"/>
          <w:color w:val="FF0000"/>
          <w:spacing w:val="0"/>
          <w:sz w:val="24"/>
          <w:szCs w:val="24"/>
          <w:shd w:val="clear" w:fill="FFFFFF"/>
        </w:rPr>
        <w:t>乐观锁的含义:</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大多数是基于数据版本(version)的记录机制实现的。何谓数据版本号？即为数据增加一个版本标识，在基于数据库表的版本解决方案中，一般是通过为数据库表添加一个 “version”字段来实现读取出数据时，将此版本号一同读出，之后更新时，对此版本号加1。</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在更新过程中，会对版本号进行比较，如果是一致的，没有发生改变，则会成功执行本次操作；如果版本号不一致，则会更新失败。</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2. 对乐观锁的含义有了一定的了解后，结合具体的例子，我们来推演下我们应该怎么处理：</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(1). 假设我们有一张资源表，如下图所示: t_resource , 其中有6个字段id, resoource,  state, add_time, update_time, version,分别表示表主键、资源、分配状态(1未分配  2已分配)、资源创建时间、资源更新时间、资源数据版本号。</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w:t>
      </w:r>
      <w:r>
        <w:rPr>
          <w:rFonts w:hint="eastAsia" w:ascii="微软雅黑" w:hAnsi="微软雅黑" w:eastAsia="微软雅黑" w:cs="微软雅黑"/>
          <w:i w:val="0"/>
          <w:caps w:val="0"/>
          <w:color w:val="4B4B4B"/>
          <w:spacing w:val="0"/>
          <w:sz w:val="24"/>
          <w:szCs w:val="24"/>
          <w:shd w:val="clear" w:fill="FFFFFF"/>
        </w:rPr>
        <w:drawing>
          <wp:inline distT="0" distB="0" distL="114300" distR="114300">
            <wp:extent cx="6591300" cy="1038225"/>
            <wp:effectExtent l="0" t="0" r="0" b="9525"/>
            <wp:docPr id="2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descr="IMG_256"/>
                    <pic:cNvPicPr>
                      <a:picLocks noChangeAspect="1"/>
                    </pic:cNvPicPr>
                  </pic:nvPicPr>
                  <pic:blipFill>
                    <a:blip r:embed="rId25"/>
                    <a:stretch>
                      <a:fillRect/>
                    </a:stretch>
                  </pic:blipFill>
                  <pic:spPr>
                    <a:xfrm>
                      <a:off x="0" y="0"/>
                      <a:ext cx="6591300" cy="1038225"/>
                    </a:xfrm>
                    <a:prstGeom prst="rect">
                      <a:avLst/>
                    </a:prstGeom>
                    <a:noFill/>
                    <a:ln w="9525">
                      <a:noFill/>
                    </a:ln>
                  </pic:spPr>
                </pic:pic>
              </a:graphicData>
            </a:graphic>
          </wp:inline>
        </w:drawing>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(4). 假设我们现在我们对id=5780这条数据进行分配，那么非分布式场景的情况下，我们一般先查询出来state=1(未分配)的数据，然后从其中选取一条数据可以通过以下语句进行，如果可以更新成功，那么就说明已经占用了这个资源</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update t_resource set state=2 where state=1 and id=5780。</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(5). 如果在分布式场景中，由于数据库的update操作是原子是原子的，其实上边这条语句理论上也没有问题，但是这条语句如果在典型的“ABA”情况下，我们是无法感知的。有人可能会问什么是“ABA”问题呢？大家可以网上搜索一下，这里我说简单一点就是，如果在你第一次select和第二次update过程中，由于两次操作是非原子的，所以这过程中，如果有一个线程，先是占用了资源(state=2)，然后又释放了资源(state=1)，实际上最后你执行update操作的时候，是无法知道这个资源发生过变化的。也许你会说这个在你说的场景中应该也还好吧，但是在实际的使用过程中，比如银行账户存款或者扣款的过程中，这种情况是比较恐怖的。</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(6). </w:t>
      </w:r>
      <w:r>
        <w:rPr>
          <w:rStyle w:val="18"/>
          <w:rFonts w:hint="eastAsia" w:ascii="微软雅黑" w:hAnsi="微软雅黑" w:eastAsia="微软雅黑" w:cs="微软雅黑"/>
          <w:i w:val="0"/>
          <w:caps w:val="0"/>
          <w:color w:val="FF0000"/>
          <w:spacing w:val="0"/>
          <w:sz w:val="24"/>
          <w:szCs w:val="24"/>
          <w:shd w:val="clear" w:fill="FFFFFF"/>
        </w:rPr>
        <w:t>那么如果使用乐观锁我们如何解决上边的问题呢？</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a. 先执行select操作查询当前数据的数据版本号,比如当前数据版本号是26：</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select id, resource, state,version from t_resource  where state=1 and id=5780;</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b. 执行更新操作：</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update t_resoure set state=2, version=27, update_time=now() where resource=xxxxxx and state=1 and version=26</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c. 如果上述update语句真正更新影响到了一行数据，那就说明占位成功。如果没有更新影响到一行数据，则说明这个资源已经被别人占位了。</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3. 通过2中的讲解，相信大家已经对如何基于数据库表做乐观锁有有了一定的了解了，但是这里还是需要说明一下</w:t>
      </w:r>
      <w:r>
        <w:rPr>
          <w:rStyle w:val="18"/>
          <w:rFonts w:hint="eastAsia" w:ascii="微软雅黑" w:hAnsi="微软雅黑" w:eastAsia="微软雅黑" w:cs="微软雅黑"/>
          <w:i w:val="0"/>
          <w:caps w:val="0"/>
          <w:color w:val="FF0000"/>
          <w:spacing w:val="0"/>
          <w:sz w:val="24"/>
          <w:szCs w:val="24"/>
          <w:shd w:val="clear" w:fill="FFFFFF"/>
        </w:rPr>
        <w:t>基于数据库表做乐观锁的一些缺点:</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(1). 这种操作方式，使原本一次的update操作，必须变为2次操作: select版本号一次；update一次。增加了数据库操作的次数。</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(2). 如果业务场景中的一次业务流程中，多个资源都需要用保证数据一致性，那么如果全部使用基于数据库资源表的乐观锁，就要让每个资源都有一张资源表，这个在实际使用场景中肯定是无法满足的。而且这些都基于数据库操作，在高并发的要求下，对数据库连接的开销一定是无法忍受的。</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(3). 乐观锁机制往往基于系统中的数据存储逻辑，因此可能会造成脏数据被更新到数据库中。在系统设计阶段，我们应该充分考虑到这些情况出现的可能性，并进行相应调整，如将乐观锁策略在数据库存储过程中实现，对外只开放基于此存储过程的数据更新途径，而不是将数据库表直接对外公开。     </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4. </w:t>
      </w:r>
      <w:r>
        <w:rPr>
          <w:rStyle w:val="18"/>
          <w:rFonts w:hint="eastAsia" w:ascii="微软雅黑" w:hAnsi="微软雅黑" w:eastAsia="微软雅黑" w:cs="微软雅黑"/>
          <w:i w:val="0"/>
          <w:caps w:val="0"/>
          <w:color w:val="FF0000"/>
          <w:spacing w:val="0"/>
          <w:sz w:val="24"/>
          <w:szCs w:val="24"/>
          <w:shd w:val="clear" w:fill="FFFFFF"/>
        </w:rPr>
        <w:t>讲了乐观锁的实现方式和缺点，是不是会觉得不敢使用乐观锁了呢？？？当然不是，在文章开头我自己的业务场景中，场景1和场景2的一部分都使用了基于数据库资源表的乐观锁，已经很好的解决了线上问题。所以大家要根据的具体业务场景选择技术方案，并不是随便找一个足够复杂、足够新潮的技术方案来解决业务问题就是好方案？！比如，如果在我的场景一中，我使用zookeeper做锁，可以这么做，但是真的有必要吗？？？答案觉得是没有必要的！！！</w:t>
      </w:r>
    </w:p>
    <w:p>
      <w:pPr>
        <w:pStyle w:val="6"/>
        <w:rPr>
          <w:rFonts w:hint="eastAsia"/>
        </w:rPr>
      </w:pPr>
      <w:r>
        <w:rPr>
          <w:rFonts w:hint="eastAsia"/>
        </w:rPr>
        <w:t>第四步，使用memcached的add()方法，用于分布式锁</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Style w:val="18"/>
          <w:rFonts w:hint="eastAsia" w:ascii="微软雅黑" w:hAnsi="微软雅黑" w:eastAsia="微软雅黑" w:cs="微软雅黑"/>
          <w:i w:val="0"/>
          <w:caps w:val="0"/>
          <w:color w:val="0000FF"/>
          <w:spacing w:val="0"/>
          <w:sz w:val="24"/>
          <w:szCs w:val="24"/>
          <w:shd w:val="clear" w:fill="FFFFFF"/>
        </w:rPr>
        <w:t>      </w:t>
      </w:r>
      <w:r>
        <w:rPr>
          <w:rFonts w:hint="eastAsia" w:ascii="微软雅黑" w:hAnsi="微软雅黑" w:eastAsia="微软雅黑" w:cs="微软雅黑"/>
          <w:i w:val="0"/>
          <w:caps w:val="0"/>
          <w:color w:val="000000"/>
          <w:spacing w:val="0"/>
          <w:sz w:val="24"/>
          <w:szCs w:val="24"/>
          <w:shd w:val="clear" w:fill="FFFFFF"/>
        </w:rPr>
        <w:t>对于使用memcached的add()方法做分布式锁，这个在互联网公司是一种比较常见的方式，而且基本上可以解决自己手头上的大部分应用场景。在使用这个方法之前，只要能搞明白memcached的add()和set()的区别，并且知道为什么能用add()方法做分布式锁就好。如果还不知道add()和set()方法，请直接百度吧，这个需要自己了解一下。</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18"/>
          <w:rFonts w:hint="eastAsia" w:ascii="微软雅黑" w:hAnsi="微软雅黑" w:eastAsia="微软雅黑" w:cs="微软雅黑"/>
          <w:i w:val="0"/>
          <w:caps w:val="0"/>
          <w:color w:val="FF0000"/>
          <w:spacing w:val="0"/>
          <w:sz w:val="24"/>
          <w:szCs w:val="24"/>
          <w:shd w:val="clear" w:fill="FFFFFF"/>
        </w:rPr>
        <w:t>我在这里想说明的是另外一个问题，人们在关注分布式锁设计的好坏时，还会重点关注这样一个问题，那就是是否可以避免死锁问题？？？！！！</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shd w:val="clear" w:fill="FFFFFF"/>
        </w:rPr>
      </w:pPr>
      <w:r>
        <w:rPr>
          <w:rStyle w:val="18"/>
          <w:rFonts w:hint="eastAsia" w:ascii="微软雅黑" w:hAnsi="微软雅黑" w:eastAsia="微软雅黑" w:cs="微软雅黑"/>
          <w:i w:val="0"/>
          <w:caps w:val="0"/>
          <w:color w:val="4B4B4B"/>
          <w:spacing w:val="0"/>
          <w:sz w:val="24"/>
          <w:szCs w:val="24"/>
          <w:shd w:val="clear" w:fill="FFFFFF"/>
        </w:rPr>
        <w:t>     </w:t>
      </w:r>
      <w:r>
        <w:rPr>
          <w:rFonts w:hint="eastAsia" w:ascii="微软雅黑" w:hAnsi="微软雅黑" w:eastAsia="微软雅黑" w:cs="微软雅黑"/>
          <w:i w:val="0"/>
          <w:caps w:val="0"/>
          <w:color w:val="4B4B4B"/>
          <w:spacing w:val="0"/>
          <w:sz w:val="24"/>
          <w:szCs w:val="24"/>
          <w:shd w:val="clear" w:fill="FFFFFF"/>
        </w:rPr>
        <w:t> 如果使用memcached的add()命令对资源占位成功了，那么是不是就完事儿了呢？当然不是！我们需要在add()的使用指定当前添加的这个key的有效时间，如果不指定有效时间，正常情况下，你可以在执行完自己的业务后，使用delete方法将这个key删除掉，也就是释放了占用的资源。但是，如果在占位成功后，memecached或者自己的业务服务器发生宕机了，那么这个资源将无法得到释放。所以通过对key设置超时时间，即便发生了宕机的情况，</w:t>
      </w:r>
    </w:p>
    <w:p>
      <w:pPr>
        <w:pStyle w:val="6"/>
        <w:rPr>
          <w:rStyle w:val="24"/>
          <w:rFonts w:hint="eastAsia"/>
          <w:b/>
        </w:rPr>
      </w:pPr>
      <w:r>
        <w:rPr>
          <w:rFonts w:hint="eastAsia"/>
        </w:rPr>
        <w:t>第五步，使用memcached的cas()方法，用于分布式锁</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0000FF"/>
          <w:spacing w:val="0"/>
          <w:sz w:val="24"/>
          <w:szCs w:val="24"/>
          <w:shd w:val="clear" w:fill="FFFFFF"/>
        </w:rPr>
        <w:t>     </w:t>
      </w:r>
      <w:r>
        <w:rPr>
          <w:rFonts w:hint="eastAsia" w:ascii="微软雅黑" w:hAnsi="微软雅黑" w:eastAsia="微软雅黑" w:cs="微软雅黑"/>
          <w:i w:val="0"/>
          <w:caps w:val="0"/>
          <w:color w:val="000000"/>
          <w:spacing w:val="0"/>
          <w:sz w:val="24"/>
          <w:szCs w:val="24"/>
          <w:shd w:val="clear" w:fill="FFFFFF"/>
        </w:rPr>
        <w:t> 下篇文章我们再细说！</w:t>
      </w:r>
    </w:p>
    <w:p>
      <w:pPr>
        <w:pStyle w:val="6"/>
        <w:rPr>
          <w:rFonts w:hint="eastAsia"/>
        </w:rPr>
      </w:pPr>
      <w:r>
        <w:rPr>
          <w:rFonts w:hint="eastAsia"/>
        </w:rPr>
        <w:t>第六步，使用redis的setnx()、expire()方法，用于分布式锁</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Style w:val="18"/>
          <w:rFonts w:hint="eastAsia" w:ascii="微软雅黑" w:hAnsi="微软雅黑" w:eastAsia="微软雅黑" w:cs="微软雅黑"/>
          <w:i w:val="0"/>
          <w:caps w:val="0"/>
          <w:color w:val="0000FF"/>
          <w:spacing w:val="0"/>
          <w:sz w:val="24"/>
          <w:szCs w:val="24"/>
          <w:shd w:val="clear" w:fill="FFFFFF"/>
        </w:rPr>
        <w:t>      </w:t>
      </w:r>
      <w:r>
        <w:rPr>
          <w:rFonts w:hint="eastAsia" w:ascii="微软雅黑" w:hAnsi="微软雅黑" w:eastAsia="微软雅黑" w:cs="微软雅黑"/>
          <w:i w:val="0"/>
          <w:caps w:val="0"/>
          <w:color w:val="000000"/>
          <w:spacing w:val="0"/>
          <w:sz w:val="24"/>
          <w:szCs w:val="24"/>
          <w:shd w:val="clear" w:fill="FFFFFF"/>
        </w:rPr>
        <w:t>对于使用redis的setnx()、expire()来实现分布式锁，这个方案相对于memcached()的add()方案，redis占优势的是，其支持的数据类型更多，而memcached只支持String一种数据类型。除此之外，无论是从性能上来说，还是操作方便性来说，其实都没有太多的差异，完全看你的选择，比如公司中用哪个比较多，你就可以用哪个。</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18"/>
          <w:rFonts w:hint="eastAsia" w:ascii="微软雅黑" w:hAnsi="微软雅黑" w:eastAsia="微软雅黑" w:cs="微软雅黑"/>
          <w:i w:val="0"/>
          <w:caps w:val="0"/>
          <w:color w:val="FF0000"/>
          <w:spacing w:val="0"/>
          <w:sz w:val="24"/>
          <w:szCs w:val="24"/>
          <w:shd w:val="clear" w:fill="FFFFFF"/>
        </w:rPr>
        <w:t>首先说明一下setnx()命令，</w:t>
      </w:r>
      <w:r>
        <w:rPr>
          <w:rFonts w:hint="eastAsia" w:ascii="微软雅黑" w:hAnsi="微软雅黑" w:eastAsia="微软雅黑" w:cs="微软雅黑"/>
          <w:i w:val="0"/>
          <w:caps w:val="0"/>
          <w:color w:val="000000"/>
          <w:spacing w:val="0"/>
          <w:sz w:val="24"/>
          <w:szCs w:val="24"/>
          <w:shd w:val="clear" w:fill="FFFFFF"/>
        </w:rPr>
        <w:t>setnx的含义就是SET if Not Exists，其主要有两个参数 setnx(key, value)。该方法是原子的，如果key不存在，则设置当前key成功，返回1；如果当前key已经存在，则设置当前key失败，返回0。但是要注意的是setnx命令不能设置key的超时时间，只能通过expire()来对key设置。</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18"/>
          <w:rFonts w:hint="eastAsia" w:ascii="微软雅黑" w:hAnsi="微软雅黑" w:eastAsia="微软雅黑" w:cs="微软雅黑"/>
          <w:i w:val="0"/>
          <w:caps w:val="0"/>
          <w:color w:val="FF0000"/>
          <w:spacing w:val="0"/>
          <w:sz w:val="24"/>
          <w:szCs w:val="24"/>
          <w:shd w:val="clear" w:fill="FFFFFF"/>
        </w:rPr>
        <w:t>具体的使用步骤如下:</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000000"/>
          <w:spacing w:val="0"/>
          <w:sz w:val="24"/>
          <w:szCs w:val="24"/>
          <w:shd w:val="clear" w:fill="FFFFFF"/>
        </w:rPr>
        <w:t>      1. setnx(lockkey, 1)  如果返回0，则说明占位失败；如果返回1，则说明占位成功</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000000"/>
          <w:spacing w:val="0"/>
          <w:sz w:val="24"/>
          <w:szCs w:val="24"/>
          <w:shd w:val="clear" w:fill="FFFFFF"/>
        </w:rPr>
        <w:t>      2. expire()命令对lockkey设置超时时间，为的是避免死锁问题。</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000000"/>
          <w:spacing w:val="0"/>
          <w:sz w:val="24"/>
          <w:szCs w:val="24"/>
          <w:shd w:val="clear" w:fill="FFFFFF"/>
        </w:rPr>
        <w:t>      3. 执行完业务代码后，可以通过delete命令删除key。</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000000"/>
          <w:spacing w:val="0"/>
          <w:sz w:val="24"/>
          <w:szCs w:val="24"/>
          <w:shd w:val="clear" w:fill="FFFFFF"/>
        </w:rPr>
        <w:t>      这个方案其实是可以解决日常工作中的需求的，但从技术方案的探讨上来说，可能还有一些可以完善的地方。</w:t>
      </w:r>
      <w:r>
        <w:rPr>
          <w:rStyle w:val="18"/>
          <w:rFonts w:hint="eastAsia" w:ascii="微软雅黑" w:hAnsi="微软雅黑" w:eastAsia="微软雅黑" w:cs="微软雅黑"/>
          <w:i w:val="0"/>
          <w:caps w:val="0"/>
          <w:color w:val="FF0000"/>
          <w:spacing w:val="0"/>
          <w:sz w:val="24"/>
          <w:szCs w:val="24"/>
          <w:shd w:val="clear" w:fill="FFFFFF"/>
        </w:rPr>
        <w:t>比如，如果在第一步setnx执行成功后，在expire()命令执行成功前，发生了宕机的现象，那么就依然会出现死锁的问题，所以如果要对其进行完善的话，可以使用redis的setnx()、get()和getset()方法来实现分布式锁。   </w:t>
      </w:r>
    </w:p>
    <w:p>
      <w:pPr>
        <w:pStyle w:val="6"/>
        <w:rPr>
          <w:rFonts w:hint="eastAsia"/>
        </w:rPr>
      </w:pPr>
      <w:r>
        <w:rPr>
          <w:rFonts w:hint="eastAsia"/>
        </w:rPr>
        <w:t>第七步，使用redis的setnx()、get()、getset()方法，用于分布式锁</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Style w:val="18"/>
          <w:rFonts w:hint="eastAsia" w:ascii="微软雅黑" w:hAnsi="微软雅黑" w:eastAsia="微软雅黑" w:cs="微软雅黑"/>
          <w:i w:val="0"/>
          <w:caps w:val="0"/>
          <w:color w:val="0000FF"/>
          <w:spacing w:val="0"/>
          <w:sz w:val="24"/>
          <w:szCs w:val="24"/>
          <w:shd w:val="clear" w:fill="FFFFFF"/>
        </w:rPr>
        <w:t>      </w:t>
      </w:r>
      <w:r>
        <w:rPr>
          <w:rFonts w:hint="eastAsia" w:ascii="微软雅黑" w:hAnsi="微软雅黑" w:eastAsia="微软雅黑" w:cs="微软雅黑"/>
          <w:i w:val="0"/>
          <w:caps w:val="0"/>
          <w:color w:val="000000"/>
          <w:spacing w:val="0"/>
          <w:sz w:val="24"/>
          <w:szCs w:val="24"/>
          <w:shd w:val="clear" w:fill="FFFFFF"/>
        </w:rPr>
        <w:t>这个方案的背景主要是在setnx()和expire()的方案上针对可能存在的死锁问题，做了一版优化。</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18"/>
          <w:rFonts w:hint="eastAsia" w:ascii="微软雅黑" w:hAnsi="微软雅黑" w:eastAsia="微软雅黑" w:cs="微软雅黑"/>
          <w:i w:val="0"/>
          <w:caps w:val="0"/>
          <w:color w:val="FF0000"/>
          <w:spacing w:val="0"/>
          <w:sz w:val="24"/>
          <w:szCs w:val="24"/>
          <w:shd w:val="clear" w:fill="FFFFFF"/>
        </w:rPr>
        <w:t>那么先说明一下这三个命令，对于setnx()和get()这两个命令，相信不用再多说什么。那么getset()命令？</w:t>
      </w:r>
      <w:r>
        <w:rPr>
          <w:rFonts w:hint="eastAsia" w:ascii="微软雅黑" w:hAnsi="微软雅黑" w:eastAsia="微软雅黑" w:cs="微软雅黑"/>
          <w:i w:val="0"/>
          <w:caps w:val="0"/>
          <w:color w:val="000000"/>
          <w:spacing w:val="0"/>
          <w:sz w:val="24"/>
          <w:szCs w:val="24"/>
          <w:shd w:val="clear" w:fill="FFFFFF"/>
        </w:rPr>
        <w:t>这个命令主要有两个参数 getset(key，newValue)。该方法是原子的，对key设置newValue这个值，并且返回key原来的旧值。假设key原来是不存在的，那么多次执行这个命令，会出现下边的效果：</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000000"/>
          <w:spacing w:val="0"/>
          <w:sz w:val="24"/>
          <w:szCs w:val="24"/>
          <w:shd w:val="clear" w:fill="FFFFFF"/>
        </w:rPr>
        <w:t>      1. getset(key, "value1")  返回nil   此时key的值会被设置为value1</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000000"/>
          <w:spacing w:val="0"/>
          <w:sz w:val="24"/>
          <w:szCs w:val="24"/>
          <w:shd w:val="clear" w:fill="FFFFFF"/>
        </w:rPr>
        <w:t>      2. getset(key, "value2")  返回value1   此时key的值会被设置为value2</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000000"/>
          <w:spacing w:val="0"/>
          <w:sz w:val="24"/>
          <w:szCs w:val="24"/>
          <w:shd w:val="clear" w:fill="FFFFFF"/>
        </w:rPr>
        <w:t>      3. 依次类推！</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18"/>
          <w:rFonts w:hint="eastAsia" w:ascii="微软雅黑" w:hAnsi="微软雅黑" w:eastAsia="微软雅黑" w:cs="微软雅黑"/>
          <w:i w:val="0"/>
          <w:caps w:val="0"/>
          <w:color w:val="FF0000"/>
          <w:spacing w:val="0"/>
          <w:sz w:val="24"/>
          <w:szCs w:val="24"/>
          <w:shd w:val="clear" w:fill="FFFFFF"/>
        </w:rPr>
        <w:t>介绍完要使用的命令后，具体的使用步骤如下：</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1. setnx(lockkey, 当前时间+过期超时时间)</w:t>
      </w:r>
      <w:r>
        <w:rPr>
          <w:rStyle w:val="18"/>
          <w:rFonts w:hint="eastAsia" w:ascii="微软雅黑" w:hAnsi="微软雅黑" w:eastAsia="微软雅黑" w:cs="微软雅黑"/>
          <w:i w:val="0"/>
          <w:caps w:val="0"/>
          <w:color w:val="4B4B4B"/>
          <w:spacing w:val="0"/>
          <w:sz w:val="24"/>
          <w:szCs w:val="24"/>
          <w:shd w:val="clear" w:fill="FFFFFF"/>
        </w:rPr>
        <w:t> </w:t>
      </w:r>
      <w:r>
        <w:rPr>
          <w:rFonts w:hint="eastAsia" w:ascii="微软雅黑" w:hAnsi="微软雅黑" w:eastAsia="微软雅黑" w:cs="微软雅黑"/>
          <w:i w:val="0"/>
          <w:caps w:val="0"/>
          <w:color w:val="4B4B4B"/>
          <w:spacing w:val="0"/>
          <w:sz w:val="24"/>
          <w:szCs w:val="24"/>
          <w:shd w:val="clear" w:fill="FFFFFF"/>
        </w:rPr>
        <w:t>，如果返回1，则获取锁成功；如果返回0则没有获取到锁，转向2。</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2. get(lockkey)获取值oldExpireTime ，并将这个value值与当前的系统时间进行比较，如果小于当前系统时间，则认为这个锁已经超时，可以允许别的请求重新获取，转向3。</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3. 计算newExpireTime=当前时间+过期超时时间，然后getset(lockkey, newExpireTime) 会返回当前lockkey的值currentExpireTime。</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4. 判断currentExpireTime与oldExpireTime 是否相等，如果相等，说明当前getset设置成功，获取到了锁。如果不相等，说明这个锁又被别的请求获取走了，那么当前请求可以直接返回失败，或者继续重试。</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5. 在获取到锁之后，当前线程可以开始自己的业务处理，当处理完毕后，比较自己的处理时间和对于锁设置的超时时间，如果小于锁设置的超时时间，则直接执行delete释放锁；如果大于锁设置的超时时间，则不需要再锁进行处理。</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w:t>
      </w:r>
      <w:r>
        <w:rPr>
          <w:rStyle w:val="18"/>
          <w:rFonts w:hint="eastAsia" w:ascii="微软雅黑" w:hAnsi="微软雅黑" w:eastAsia="微软雅黑" w:cs="微软雅黑"/>
          <w:i w:val="0"/>
          <w:caps w:val="0"/>
          <w:color w:val="FF0000"/>
          <w:spacing w:val="0"/>
          <w:sz w:val="24"/>
          <w:szCs w:val="24"/>
          <w:shd w:val="clear" w:fill="FFFFFF"/>
        </w:rPr>
        <w:t> 注意: </w:t>
      </w:r>
      <w:r>
        <w:rPr>
          <w:rFonts w:hint="eastAsia" w:ascii="微软雅黑" w:hAnsi="微软雅黑" w:eastAsia="微软雅黑" w:cs="微软雅黑"/>
          <w:i w:val="0"/>
          <w:caps w:val="0"/>
          <w:color w:val="4B4B4B"/>
          <w:spacing w:val="0"/>
          <w:sz w:val="24"/>
          <w:szCs w:val="24"/>
          <w:shd w:val="clear" w:fill="FFFFFF"/>
        </w:rPr>
        <w:t>这个方案我当初在线上使用的时候是没有问题的，所以当初写这篇文章时也认为是没有问题的。</w:t>
      </w:r>
      <w:r>
        <w:rPr>
          <w:rStyle w:val="18"/>
          <w:rFonts w:hint="eastAsia" w:ascii="微软雅黑" w:hAnsi="微软雅黑" w:eastAsia="微软雅黑" w:cs="微软雅黑"/>
          <w:i w:val="0"/>
          <w:caps w:val="0"/>
          <w:color w:val="3366FF"/>
          <w:spacing w:val="0"/>
          <w:sz w:val="24"/>
          <w:szCs w:val="24"/>
          <w:shd w:val="clear" w:fill="FFFFFF"/>
        </w:rPr>
        <w:t>但是</w:t>
      </w:r>
      <w:r>
        <w:rPr>
          <w:rStyle w:val="18"/>
          <w:rFonts w:hint="eastAsia" w:ascii="微软雅黑" w:hAnsi="微软雅黑" w:eastAsia="微软雅黑" w:cs="微软雅黑"/>
          <w:i w:val="0"/>
          <w:caps w:val="0"/>
          <w:color w:val="FF0000"/>
          <w:spacing w:val="0"/>
          <w:sz w:val="24"/>
          <w:szCs w:val="24"/>
          <w:shd w:val="clear" w:fill="FFFFFF"/>
        </w:rPr>
        <w:t>截止到2017.05.13(周六)，</w:t>
      </w:r>
      <w:r>
        <w:rPr>
          <w:rStyle w:val="18"/>
          <w:rFonts w:hint="eastAsia" w:ascii="微软雅黑" w:hAnsi="微软雅黑" w:eastAsia="微软雅黑" w:cs="微软雅黑"/>
          <w:i w:val="0"/>
          <w:caps w:val="0"/>
          <w:color w:val="3366FF"/>
          <w:spacing w:val="0"/>
          <w:sz w:val="24"/>
          <w:szCs w:val="24"/>
          <w:shd w:val="clear" w:fill="FFFFFF"/>
        </w:rPr>
        <w:t>自己在重新回顾这篇文章时，看了文章下网友的很多评论，我发现有两个问题比较集中:</w:t>
      </w:r>
    </w:p>
    <w:p>
      <w:pPr>
        <w:pStyle w:val="7"/>
        <w:rPr>
          <w:rFonts w:hint="eastAsia"/>
        </w:rPr>
      </w:pPr>
      <w:r>
        <w:rPr>
          <w:rFonts w:hint="eastAsia"/>
        </w:rPr>
        <w:t>问题1</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在“get(lockkey)获取值oldExpireTime ”这个操作与“getset(lockkey, newExpireTime) ”这个操作之间，如果有N个线程在get操作获取到相同的oldExpireTime后，然后都去getset，会不会返回的newExpireTime都是一样的，都会是成功，进而都获取到锁？？？</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w:t>
      </w:r>
      <w:r>
        <w:rPr>
          <w:rStyle w:val="18"/>
          <w:rFonts w:hint="eastAsia" w:ascii="微软雅黑" w:hAnsi="微软雅黑" w:eastAsia="微软雅黑" w:cs="微软雅黑"/>
          <w:i w:val="0"/>
          <w:caps w:val="0"/>
          <w:color w:val="FF0000"/>
          <w:spacing w:val="0"/>
          <w:sz w:val="24"/>
          <w:szCs w:val="24"/>
          <w:shd w:val="clear" w:fill="FFFFFF"/>
        </w:rPr>
        <w:t>我认为这套方案是不存在这个问题的。</w:t>
      </w:r>
      <w:r>
        <w:rPr>
          <w:rFonts w:hint="eastAsia" w:ascii="微软雅黑" w:hAnsi="微软雅黑" w:eastAsia="微软雅黑" w:cs="微软雅黑"/>
          <w:i w:val="0"/>
          <w:caps w:val="0"/>
          <w:color w:val="4B4B4B"/>
          <w:spacing w:val="0"/>
          <w:sz w:val="24"/>
          <w:szCs w:val="24"/>
          <w:shd w:val="clear" w:fill="FFFFFF"/>
        </w:rPr>
        <w:t>依据有两条: 第一，redis是单进程单线程模式，串行执行命令。 第二，在串行执行的前提条件下，getset之后会比较返回的currentExpireTime与oldExpireTime 是否相等。</w:t>
      </w:r>
    </w:p>
    <w:p>
      <w:pPr>
        <w:pStyle w:val="7"/>
        <w:rPr>
          <w:rFonts w:hint="eastAsia"/>
        </w:rPr>
      </w:pPr>
      <w:r>
        <w:rPr>
          <w:rFonts w:hint="eastAsia"/>
        </w:rPr>
        <w:t>问题2</w:t>
      </w:r>
    </w:p>
    <w:p>
      <w:pPr>
        <w:pStyle w:val="16"/>
        <w:keepNext w:val="0"/>
        <w:keepLines w:val="0"/>
        <w:widowControl/>
        <w:suppressLineNumbers w:val="0"/>
        <w:shd w:val="clear" w:fill="FFFFFF"/>
        <w:spacing w:before="150" w:beforeAutospacing="0" w:after="150" w:afterAutospacing="0" w:line="23" w:lineRule="atLeast"/>
        <w:ind w:left="0" w:right="0" w:firstLine="720" w:firstLineChars="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在“get(lockkey)获取值oldExpireTime ”这个操作与“getset(lockkey, newExpireTime) ”这个操作之间，如果有N个线程在get操作获取到相同的oldExpireTime后，然后都去getset，假设第1个线程获取锁成功，其他锁获取失败，但是获取锁失败的线程它发起的getset命令确实执行了，这样会不会造成第一个获取锁的线程设置的锁超时时间一直在延长？？？</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w:t>
      </w:r>
      <w:r>
        <w:rPr>
          <w:rStyle w:val="18"/>
          <w:rFonts w:hint="eastAsia" w:ascii="微软雅黑" w:hAnsi="微软雅黑" w:eastAsia="微软雅黑" w:cs="微软雅黑"/>
          <w:i w:val="0"/>
          <w:caps w:val="0"/>
          <w:color w:val="FF0000"/>
          <w:spacing w:val="0"/>
          <w:sz w:val="24"/>
          <w:szCs w:val="24"/>
          <w:shd w:val="clear" w:fill="FFFFFF"/>
        </w:rPr>
        <w:t>我认为这套方案确实存在这个问题的可能。</w:t>
      </w:r>
      <w:r>
        <w:rPr>
          <w:rFonts w:hint="eastAsia" w:ascii="微软雅黑" w:hAnsi="微软雅黑" w:eastAsia="微软雅黑" w:cs="微软雅黑"/>
          <w:i w:val="0"/>
          <w:caps w:val="0"/>
          <w:color w:val="4B4B4B"/>
          <w:spacing w:val="0"/>
          <w:sz w:val="24"/>
          <w:szCs w:val="24"/>
          <w:shd w:val="clear" w:fill="FFFFFF"/>
        </w:rPr>
        <w:t>但我个人认为这个微笑的误差是可以忽略的，不过技术方案上存在缺陷，大家可以自行抉择哈。</w:t>
      </w:r>
    </w:p>
    <w:p>
      <w:pPr>
        <w:pStyle w:val="6"/>
        <w:rPr>
          <w:rFonts w:hint="eastAsia"/>
        </w:rPr>
      </w:pPr>
      <w:r>
        <w:rPr>
          <w:rFonts w:hint="eastAsia"/>
        </w:rPr>
        <w:t>第八步，使用redis的watch、multi、exec命令，用于分布式锁</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下篇文章我们再细说！</w:t>
      </w:r>
    </w:p>
    <w:p>
      <w:pPr>
        <w:pStyle w:val="6"/>
        <w:rPr>
          <w:rFonts w:hint="eastAsia"/>
        </w:rPr>
      </w:pPr>
      <w:r>
        <w:rPr>
          <w:rFonts w:hint="eastAsia"/>
        </w:rPr>
        <w:t>第九步，使用zookeeper，用于分布式锁</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3366FF"/>
          <w:spacing w:val="0"/>
          <w:sz w:val="24"/>
          <w:szCs w:val="24"/>
          <w:shd w:val="clear" w:fill="FFFFFF"/>
        </w:rPr>
        <w:t>      </w:t>
      </w:r>
      <w:r>
        <w:rPr>
          <w:rFonts w:hint="eastAsia" w:ascii="微软雅黑" w:hAnsi="微软雅黑" w:eastAsia="微软雅黑" w:cs="微软雅黑"/>
          <w:i w:val="0"/>
          <w:caps w:val="0"/>
          <w:color w:val="000000"/>
          <w:spacing w:val="0"/>
          <w:sz w:val="24"/>
          <w:szCs w:val="24"/>
          <w:shd w:val="clear" w:fill="FFFFFF"/>
        </w:rPr>
        <w:t>下篇文章我们再细说！</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w:t>
      </w:r>
    </w:p>
    <w:p>
      <w:pPr>
        <w:pStyle w:val="6"/>
        <w:rPr>
          <w:rFonts w:hint="eastAsia"/>
        </w:rPr>
      </w:pPr>
      <w:r>
        <w:rPr>
          <w:rFonts w:hint="eastAsia"/>
        </w:rPr>
        <w:t>第十步，总结</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3366FF"/>
          <w:spacing w:val="0"/>
          <w:sz w:val="24"/>
          <w:szCs w:val="24"/>
          <w:shd w:val="clear" w:fill="FFFFFF"/>
        </w:rPr>
        <w:t>    </w:t>
      </w:r>
      <w:r>
        <w:rPr>
          <w:rFonts w:hint="eastAsia" w:ascii="微软雅黑" w:hAnsi="微软雅黑" w:eastAsia="微软雅黑" w:cs="微软雅黑"/>
          <w:i w:val="0"/>
          <w:caps w:val="0"/>
          <w:color w:val="000000"/>
          <w:spacing w:val="0"/>
          <w:sz w:val="24"/>
          <w:szCs w:val="24"/>
          <w:shd w:val="clear" w:fill="FFFFFF"/>
        </w:rPr>
        <w:t>  综上，关于分布式锁的第一篇文章我就写到这儿了，在文章中主要说明了日常项目中会比较常用到四种方案，大家掌握了这四种方案，其实在日常的工作中就可以解决很多业务场景下的分布式锁的问题。从文章开头我自己的实际使用中，也可以看到，这么说完全是有一定的依据。对于另外那三种方案，我会在下一篇关于分布式锁的文章中，和大家再探讨一下。</w:t>
      </w:r>
    </w:p>
    <w:p>
      <w:pPr>
        <w:pStyle w:val="6"/>
        <w:rPr>
          <w:rStyle w:val="24"/>
          <w:rFonts w:hint="eastAsia"/>
          <w:b/>
        </w:rPr>
      </w:pPr>
      <w:r>
        <w:rPr>
          <w:rFonts w:hint="eastAsia"/>
        </w:rPr>
        <w:t>常用的四种方案</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000000"/>
          <w:spacing w:val="0"/>
          <w:sz w:val="24"/>
          <w:szCs w:val="24"/>
          <w:shd w:val="clear" w:fill="FFFFFF"/>
        </w:rPr>
        <w:t>      1. 基于数据库表做乐观锁，用于分布式锁。</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000000"/>
          <w:spacing w:val="0"/>
          <w:sz w:val="24"/>
          <w:szCs w:val="24"/>
          <w:shd w:val="clear" w:fill="FFFFFF"/>
        </w:rPr>
        <w:t>      2. 使用memcached的add()方法，用于分布式锁。</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000000"/>
          <w:spacing w:val="0"/>
          <w:sz w:val="24"/>
          <w:szCs w:val="24"/>
          <w:shd w:val="clear" w:fill="FFFFFF"/>
        </w:rPr>
        <w:t>      3. 使用redis的setnx()、expire()方法，用于分布式锁。</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000000"/>
          <w:spacing w:val="0"/>
          <w:sz w:val="24"/>
          <w:szCs w:val="24"/>
          <w:shd w:val="clear" w:fill="FFFFFF"/>
        </w:rPr>
        <w:t>      4. 使用redis的setnx()、get()、getset()方法，用于分布式锁。</w:t>
      </w:r>
    </w:p>
    <w:p>
      <w:pPr>
        <w:pStyle w:val="6"/>
        <w:rPr>
          <w:rFonts w:hint="eastAsia"/>
        </w:rPr>
      </w:pPr>
      <w:r>
        <w:rPr>
          <w:rFonts w:hint="eastAsia"/>
        </w:rPr>
        <w:t>不常用但是可以用于技术方案探讨的</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4B4B4B"/>
          <w:spacing w:val="0"/>
          <w:sz w:val="24"/>
          <w:szCs w:val="24"/>
          <w:shd w:val="clear" w:fill="FFFFFF"/>
        </w:rPr>
        <w:t>1. 使用memcached的cas()方法，用于分布式锁。 </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2. 使用redis的watch、multi、exec命令，用于分布式锁。</w:t>
      </w:r>
    </w:p>
    <w:p>
      <w:pPr>
        <w:pStyle w:val="16"/>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i w:val="0"/>
          <w:caps w:val="0"/>
          <w:color w:val="4B4B4B"/>
          <w:spacing w:val="0"/>
          <w:sz w:val="24"/>
          <w:szCs w:val="24"/>
        </w:rPr>
      </w:pPr>
      <w:r>
        <w:rPr>
          <w:rFonts w:hint="eastAsia" w:ascii="微软雅黑" w:hAnsi="微软雅黑" w:eastAsia="微软雅黑" w:cs="微软雅黑"/>
          <w:i w:val="0"/>
          <w:caps w:val="0"/>
          <w:color w:val="4B4B4B"/>
          <w:spacing w:val="0"/>
          <w:sz w:val="24"/>
          <w:szCs w:val="24"/>
          <w:shd w:val="clear" w:fill="FFFFFF"/>
        </w:rPr>
        <w:t>      3. 使用zookeeper，用于分布式锁。</w:t>
      </w:r>
    </w:p>
    <w:p>
      <w:pPr>
        <w:pStyle w:val="16"/>
        <w:keepNext w:val="0"/>
        <w:keepLines w:val="0"/>
        <w:widowControl/>
        <w:suppressLineNumbers w:val="0"/>
        <w:shd w:val="clear" w:fill="FFFFFF"/>
        <w:spacing w:before="150" w:beforeAutospacing="0" w:after="150" w:afterAutospacing="0" w:line="23" w:lineRule="atLeast"/>
        <w:ind w:left="0" w:right="0" w:firstLine="0"/>
        <w:rPr>
          <w:rStyle w:val="18"/>
          <w:rFonts w:hint="eastAsia" w:ascii="微软雅黑" w:hAnsi="微软雅黑" w:eastAsia="微软雅黑" w:cs="微软雅黑"/>
          <w:i w:val="0"/>
          <w:caps w:val="0"/>
          <w:color w:val="FF0000"/>
          <w:spacing w:val="0"/>
          <w:sz w:val="24"/>
          <w:szCs w:val="24"/>
          <w:shd w:val="clear" w:fill="FFFFFF"/>
        </w:rPr>
      </w:pPr>
      <w:r>
        <w:rPr>
          <w:rFonts w:hint="eastAsia" w:ascii="微软雅黑" w:hAnsi="微软雅黑" w:eastAsia="微软雅黑" w:cs="微软雅黑"/>
          <w:i w:val="0"/>
          <w:caps w:val="0"/>
          <w:color w:val="4B4B4B"/>
          <w:spacing w:val="0"/>
          <w:sz w:val="24"/>
          <w:szCs w:val="24"/>
          <w:shd w:val="clear" w:fill="FFFFFF"/>
        </w:rPr>
        <w:t> </w:t>
      </w:r>
      <w:r>
        <w:rPr>
          <w:rStyle w:val="18"/>
          <w:rFonts w:hint="eastAsia" w:ascii="微软雅黑" w:hAnsi="微软雅黑" w:eastAsia="微软雅黑" w:cs="微软雅黑"/>
          <w:i w:val="0"/>
          <w:caps w:val="0"/>
          <w:color w:val="FF0000"/>
          <w:spacing w:val="0"/>
          <w:sz w:val="24"/>
          <w:szCs w:val="24"/>
          <w:shd w:val="clear" w:fill="FFFFFF"/>
        </w:rPr>
        <w:t>转载请注明来自博客园</w:t>
      </w:r>
      <w:r>
        <w:rPr>
          <w:rStyle w:val="18"/>
          <w:rFonts w:hint="eastAsia" w:ascii="微软雅黑" w:hAnsi="微软雅黑" w:eastAsia="微软雅黑" w:cs="微软雅黑"/>
          <w:i w:val="0"/>
          <w:caps w:val="0"/>
          <w:color w:val="1A8BC8"/>
          <w:spacing w:val="0"/>
          <w:sz w:val="24"/>
          <w:szCs w:val="24"/>
          <w:u w:val="none"/>
          <w:shd w:val="clear" w:fill="FFFFFF"/>
        </w:rPr>
        <w:fldChar w:fldCharType="begin"/>
      </w:r>
      <w:r>
        <w:rPr>
          <w:rStyle w:val="18"/>
          <w:rFonts w:hint="eastAsia" w:ascii="微软雅黑" w:hAnsi="微软雅黑" w:eastAsia="微软雅黑" w:cs="微软雅黑"/>
          <w:i w:val="0"/>
          <w:caps w:val="0"/>
          <w:color w:val="1A8BC8"/>
          <w:spacing w:val="0"/>
          <w:sz w:val="24"/>
          <w:szCs w:val="24"/>
          <w:u w:val="none"/>
          <w:shd w:val="clear" w:fill="FFFFFF"/>
        </w:rPr>
        <w:instrText xml:space="preserve"> HYPERLINK "http://www.cnblogs.com/PurpleDream/p/5559352.html " \o "view: 分布式锁1  Java常用技术方案" \t "https://www.cnblogs.com/PurpleDream/p/_blank" </w:instrText>
      </w:r>
      <w:r>
        <w:rPr>
          <w:rStyle w:val="18"/>
          <w:rFonts w:hint="eastAsia" w:ascii="微软雅黑" w:hAnsi="微软雅黑" w:eastAsia="微软雅黑" w:cs="微软雅黑"/>
          <w:i w:val="0"/>
          <w:caps w:val="0"/>
          <w:color w:val="1A8BC8"/>
          <w:spacing w:val="0"/>
          <w:sz w:val="24"/>
          <w:szCs w:val="24"/>
          <w:u w:val="none"/>
          <w:shd w:val="clear" w:fill="FFFFFF"/>
        </w:rPr>
        <w:fldChar w:fldCharType="separate"/>
      </w:r>
      <w:r>
        <w:rPr>
          <w:rStyle w:val="21"/>
          <w:rFonts w:hint="eastAsia" w:ascii="微软雅黑" w:hAnsi="微软雅黑" w:eastAsia="微软雅黑" w:cs="微软雅黑"/>
          <w:i w:val="0"/>
          <w:caps w:val="0"/>
          <w:color w:val="1A8BC8"/>
          <w:spacing w:val="0"/>
          <w:sz w:val="24"/>
          <w:szCs w:val="24"/>
          <w:u w:val="none"/>
          <w:shd w:val="clear" w:fill="FFFFFF"/>
        </w:rPr>
        <w:t>http://www.cnblogs.com/PurpleDream/p/5559352.html</w:t>
      </w:r>
      <w:r>
        <w:rPr>
          <w:rStyle w:val="18"/>
          <w:rFonts w:hint="eastAsia" w:ascii="微软雅黑" w:hAnsi="微软雅黑" w:eastAsia="微软雅黑" w:cs="微软雅黑"/>
          <w:i w:val="0"/>
          <w:caps w:val="0"/>
          <w:color w:val="1A8BC8"/>
          <w:spacing w:val="0"/>
          <w:sz w:val="24"/>
          <w:szCs w:val="24"/>
          <w:u w:val="none"/>
          <w:shd w:val="clear" w:fill="FFFFFF"/>
        </w:rPr>
        <w:fldChar w:fldCharType="end"/>
      </w:r>
      <w:r>
        <w:rPr>
          <w:rStyle w:val="18"/>
          <w:rFonts w:hint="eastAsia" w:ascii="微软雅黑" w:hAnsi="微软雅黑" w:eastAsia="微软雅黑" w:cs="微软雅黑"/>
          <w:i w:val="0"/>
          <w:caps w:val="0"/>
          <w:color w:val="FF0000"/>
          <w:spacing w:val="0"/>
          <w:sz w:val="24"/>
          <w:szCs w:val="24"/>
          <w:shd w:val="clear" w:fill="FFFFFF"/>
        </w:rPr>
        <w:t> ，版权归本人和博客园所有，谢谢！</w:t>
      </w:r>
    </w:p>
    <w:p>
      <w:pPr>
        <w:pStyle w:val="5"/>
        <w:rPr>
          <w:rFonts w:hint="eastAsia"/>
          <w:lang w:val="en-US" w:eastAsia="zh-CN"/>
        </w:rPr>
      </w:pPr>
      <w:r>
        <w:rPr>
          <w:rFonts w:hint="eastAsia"/>
          <w:lang w:val="en-US" w:eastAsia="zh-CN"/>
        </w:rPr>
        <w:t>4.2.5 深入理解分布式事务,高并发下分布式事务的解决方案</w:t>
      </w:r>
    </w:p>
    <w:p>
      <w:pPr>
        <w:pStyle w:val="6"/>
        <w:rPr>
          <w:rFonts w:hint="eastAsia"/>
        </w:rPr>
      </w:pPr>
      <w:r>
        <w:rPr>
          <w:rFonts w:hint="eastAsia"/>
        </w:rPr>
        <w:t>1、什么是分布式事务</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分布式事务就是指事务的参与者、支持事务的服务器、资源服务器以及事务管理器分别位于不同的分布式系统的不同节点之上。以上是百度百科的解释，简单的说，就是一次大的操作由不同的小操作组成，这些小的操作分布在不同的服务器上，且属于不同的应用，分布式事务需要保证这些小操作要么全部成功，要么全部失败。本质上来说，分布式事务就是为了保证不同数据库的数据一致性。</w:t>
      </w:r>
    </w:p>
    <w:p>
      <w:pPr>
        <w:pStyle w:val="6"/>
        <w:rPr>
          <w:rFonts w:hint="eastAsia"/>
        </w:rPr>
      </w:pPr>
      <w:r>
        <w:rPr>
          <w:rFonts w:hint="eastAsia"/>
        </w:rPr>
        <w:t>2、分布式事务的产生的原因</w:t>
      </w:r>
    </w:p>
    <w:p>
      <w:pPr>
        <w:pStyle w:val="7"/>
        <w:rPr>
          <w:rFonts w:hint="eastAsia"/>
        </w:rPr>
      </w:pPr>
      <w:r>
        <w:rPr>
          <w:rFonts w:hint="eastAsia"/>
        </w:rPr>
        <w:t>2.1、数据库分库分表</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当数据库单表一年产生的数据超过1000W，那么就要考虑分库分表，具体分库分表的原理在此不做解释，以后有空详细说，简单的说就是原来的一个数据库变成了多个数据库。这时候，如果一个操作既访问01库，又访问02库，而且要保证数据的一致性，那么就要用到分布式事务。</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drawing>
          <wp:inline distT="0" distB="0" distL="114300" distR="114300">
            <wp:extent cx="3743325" cy="3019425"/>
            <wp:effectExtent l="0" t="0" r="9525" b="9525"/>
            <wp:docPr id="2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descr="IMG_256"/>
                    <pic:cNvPicPr>
                      <a:picLocks noChangeAspect="1"/>
                    </pic:cNvPicPr>
                  </pic:nvPicPr>
                  <pic:blipFill>
                    <a:blip r:embed="rId26"/>
                    <a:stretch>
                      <a:fillRect/>
                    </a:stretch>
                  </pic:blipFill>
                  <pic:spPr>
                    <a:xfrm>
                      <a:off x="0" y="0"/>
                      <a:ext cx="3743325" cy="3019425"/>
                    </a:xfrm>
                    <a:prstGeom prst="rect">
                      <a:avLst/>
                    </a:prstGeom>
                    <a:noFill/>
                    <a:ln w="9525">
                      <a:noFill/>
                    </a:ln>
                  </pic:spPr>
                </pic:pic>
              </a:graphicData>
            </a:graphic>
          </wp:inline>
        </w:drawing>
      </w:r>
    </w:p>
    <w:p>
      <w:pPr>
        <w:pStyle w:val="7"/>
        <w:rPr>
          <w:rFonts w:hint="eastAsia"/>
        </w:rPr>
      </w:pPr>
      <w:r>
        <w:rPr>
          <w:rFonts w:hint="eastAsia"/>
        </w:rPr>
        <w:t>2.2、应用SOA化</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所谓的SOA化，就是业务的服务化。比如原来单机支撑了整个电商网站，现在对整个网站进行拆解，分离出了订单中心、用户中心、库存中心。对于订单中心，有专门的数据库存储订单信息，用户中心也有专门的数据库存储用户信息，库存中心也会有专门的数据库存储库存信息。这时候如果要同时对订单和库存进行操作，那么就会涉及到订单数据库和库存数据库，为了保证数据一致性，就需要用到分布式事务。</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drawing>
          <wp:inline distT="0" distB="0" distL="114300" distR="114300">
            <wp:extent cx="5610225" cy="4352925"/>
            <wp:effectExtent l="0" t="0" r="9525" b="9525"/>
            <wp:docPr id="28"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descr="IMG_257"/>
                    <pic:cNvPicPr>
                      <a:picLocks noChangeAspect="1"/>
                    </pic:cNvPicPr>
                  </pic:nvPicPr>
                  <pic:blipFill>
                    <a:blip r:embed="rId27"/>
                    <a:stretch>
                      <a:fillRect/>
                    </a:stretch>
                  </pic:blipFill>
                  <pic:spPr>
                    <a:xfrm>
                      <a:off x="0" y="0"/>
                      <a:ext cx="5610225" cy="435292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以上两种情况表象不同，但是本质相同，都是因为要操作的数据库变多了！</w:t>
      </w:r>
    </w:p>
    <w:p>
      <w:pPr>
        <w:pStyle w:val="6"/>
        <w:rPr>
          <w:rFonts w:hint="eastAsia"/>
        </w:rPr>
      </w:pPr>
      <w:r>
        <w:rPr>
          <w:rFonts w:hint="eastAsia"/>
        </w:rPr>
        <w:t>3、事务的ACID特性</w:t>
      </w:r>
    </w:p>
    <w:p>
      <w:pPr>
        <w:pStyle w:val="7"/>
        <w:rPr>
          <w:rFonts w:hint="eastAsia"/>
        </w:rPr>
      </w:pPr>
      <w:r>
        <w:rPr>
          <w:rFonts w:hint="eastAsia"/>
        </w:rPr>
        <w:t>3.1、原子性（A）</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所谓的原子性就是说，在整个事务中的所有操作，要么全部完成，要么全部不做，没有中间状态。对于事务在执行中发生错误，所有的操作都会被回滚，整个事务就像从没被执行过一样。</w:t>
      </w:r>
    </w:p>
    <w:p>
      <w:pPr>
        <w:pStyle w:val="7"/>
        <w:rPr>
          <w:rFonts w:hint="eastAsia"/>
        </w:rPr>
      </w:pPr>
      <w:r>
        <w:rPr>
          <w:rFonts w:hint="eastAsia"/>
        </w:rPr>
        <w:t>3.2、一致性（C）</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事务的执行必须保证系统的一致性，就拿转账为例，A有500元，B有300元，如果在一个事务里A成功转给B50元，那么不管并发多少，不管发生什么，只要事务执行成功了，那么最后A账户一定是450元，B账户一定是350元。</w:t>
      </w:r>
    </w:p>
    <w:p>
      <w:pPr>
        <w:pStyle w:val="7"/>
        <w:rPr>
          <w:rFonts w:hint="eastAsia"/>
        </w:rPr>
      </w:pPr>
      <w:r>
        <w:rPr>
          <w:rFonts w:hint="eastAsia"/>
        </w:rPr>
        <w:t>3.3、隔离性（I）</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所谓的隔离性就是说，事务与事务之间不会互相影响，一个事务的中间状态不会被其他事务感知。</w:t>
      </w:r>
    </w:p>
    <w:p>
      <w:pPr>
        <w:pStyle w:val="7"/>
        <w:rPr>
          <w:rFonts w:hint="eastAsia"/>
        </w:rPr>
      </w:pPr>
      <w:r>
        <w:rPr>
          <w:rFonts w:hint="eastAsia"/>
        </w:rPr>
        <w:t>3.4、持久性（D）</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所谓的持久性，就是说一单事务完成了，那么事务对数据所做的变更就完全保存在了数据库中，即使发生停电，系统宕机也是如此。</w:t>
      </w:r>
    </w:p>
    <w:p>
      <w:pPr>
        <w:pStyle w:val="6"/>
        <w:rPr>
          <w:rFonts w:hint="eastAsia"/>
        </w:rPr>
      </w:pPr>
      <w:r>
        <w:rPr>
          <w:rFonts w:hint="eastAsia"/>
        </w:rPr>
        <w:t>4、分布式事务的应用场景</w:t>
      </w:r>
    </w:p>
    <w:p>
      <w:pPr>
        <w:pStyle w:val="7"/>
        <w:rPr>
          <w:rFonts w:hint="eastAsia"/>
        </w:rPr>
      </w:pPr>
      <w:r>
        <w:rPr>
          <w:rFonts w:hint="eastAsia"/>
        </w:rPr>
        <w:t>4.1、支付</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最经典的场景就是支付了，一笔支付，是对买家账户进行扣款，同时对卖家账户进行加钱，这些操作必须在一个事务里执行，要么全部成功，要么全部失败。而对于买家账户属于买家中心，对应的是买家数据库，而卖家账户属于卖家中心，对应的是卖家数据库，对不同数据库的操作必然需要引入分布式事务。</w:t>
      </w:r>
    </w:p>
    <w:p>
      <w:pPr>
        <w:pStyle w:val="7"/>
        <w:rPr>
          <w:rFonts w:hint="eastAsia"/>
        </w:rPr>
      </w:pPr>
      <w:r>
        <w:rPr>
          <w:rFonts w:hint="eastAsia"/>
        </w:rPr>
        <w:t>4.2、在线下单</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买家在电商平台下单，往往会涉及到两个动作，一个是扣库存，第二个是更新订单状态，库存和订单一般属于不同的数据库，需要使用分布式事务保证数据一致性。</w:t>
      </w:r>
    </w:p>
    <w:p>
      <w:pPr>
        <w:pStyle w:val="6"/>
        <w:rPr>
          <w:rFonts w:hint="eastAsia"/>
        </w:rPr>
      </w:pPr>
      <w:r>
        <w:rPr>
          <w:rFonts w:hint="eastAsia"/>
        </w:rPr>
        <w:t>5、常见的分布式事务解决方案</w:t>
      </w:r>
    </w:p>
    <w:p>
      <w:pPr>
        <w:pStyle w:val="7"/>
        <w:rPr>
          <w:rFonts w:hint="eastAsia"/>
        </w:rPr>
      </w:pPr>
      <w:r>
        <w:rPr>
          <w:rFonts w:hint="eastAsia"/>
        </w:rPr>
        <w:t>5.1、基于XA协议的两阶段提交</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XA是一个分布式事务协议，由Tuxedo提出。XA中大致分为两部分：事务管理器和本地资源管理器。其中本地资源管理器往往由数据库实现，比如Oracle、DB2这些商业数据库都实现了XA接口，而事务管理器作为全局的调度者，负责各个本地资源的提交和回滚。XA实现分布式事务的原理如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drawing>
          <wp:inline distT="0" distB="0" distL="114300" distR="114300">
            <wp:extent cx="6229350" cy="4714875"/>
            <wp:effectExtent l="0" t="0" r="0" b="9525"/>
            <wp:docPr id="2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8"/>
                    <pic:cNvPicPr>
                      <a:picLocks noChangeAspect="1"/>
                    </pic:cNvPicPr>
                  </pic:nvPicPr>
                  <pic:blipFill>
                    <a:blip r:embed="rId28"/>
                    <a:stretch>
                      <a:fillRect/>
                    </a:stretch>
                  </pic:blipFill>
                  <pic:spPr>
                    <a:xfrm>
                      <a:off x="0" y="0"/>
                      <a:ext cx="6229350" cy="471487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总的来说，XA协议比较简单，而且一旦商业数据库实现了XA协议，使用分布式事务的成本也比较低。但是，XA也有致命的缺点，那就是性能不理想，特别是在交易下单链路，往往并发量很高，XA无法满足高并发场景。XA目前在商业数据库支持的比较理想，在mysql数据库中支持的不太理想，mysql的XA实现，没有记录prepare阶段日志，主备切换回导致主库与备库数据不一致。许多nosql也没有支持XA，这让XA的应用场景变得非常狭隘。</w:t>
      </w:r>
    </w:p>
    <w:p>
      <w:pPr>
        <w:pStyle w:val="7"/>
        <w:rPr>
          <w:rFonts w:hint="eastAsia"/>
        </w:rPr>
      </w:pPr>
      <w:r>
        <w:rPr>
          <w:rFonts w:hint="eastAsia"/>
        </w:rPr>
        <w:t>5.2、消息事务+最终一致性</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所谓的消息事务就是基于消息中间件的两阶段提交，本质上是对消息中间件的一种特殊利用，它是将本地事务和发消息放在了一个分布式事务里，保证要么本地操作成功成功并且对外发消息成功，要么两者都失败，开源的RocketMQ就支持这一特性，具体原理如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drawing>
          <wp:inline distT="0" distB="0" distL="114300" distR="114300">
            <wp:extent cx="5257800" cy="4695825"/>
            <wp:effectExtent l="0" t="0" r="0" b="9525"/>
            <wp:docPr id="25"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descr="IMG_259"/>
                    <pic:cNvPicPr>
                      <a:picLocks noChangeAspect="1"/>
                    </pic:cNvPicPr>
                  </pic:nvPicPr>
                  <pic:blipFill>
                    <a:blip r:embed="rId29"/>
                    <a:stretch>
                      <a:fillRect/>
                    </a:stretch>
                  </pic:blipFill>
                  <pic:spPr>
                    <a:xfrm>
                      <a:off x="0" y="0"/>
                      <a:ext cx="5257800" cy="469582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1、A系统向消息中间件发送一条预备消息</w:t>
      </w:r>
      <w:r>
        <w:rPr>
          <w:rFonts w:hint="eastAsia" w:ascii="微软雅黑" w:hAnsi="微软雅黑" w:eastAsia="微软雅黑" w:cs="微软雅黑"/>
          <w:i w:val="0"/>
          <w:caps w:val="0"/>
          <w:color w:val="4F4F4F"/>
          <w:spacing w:val="0"/>
          <w:sz w:val="24"/>
          <w:szCs w:val="24"/>
          <w:shd w:val="clear" w:fill="FFFFFF"/>
        </w:rPr>
        <w:br w:type="textWrapping"/>
      </w:r>
      <w:r>
        <w:rPr>
          <w:rFonts w:hint="eastAsia" w:ascii="微软雅黑" w:hAnsi="微软雅黑" w:cs="微软雅黑"/>
          <w:i w:val="0"/>
          <w:caps w:val="0"/>
          <w:color w:val="4F4F4F"/>
          <w:spacing w:val="0"/>
          <w:sz w:val="24"/>
          <w:szCs w:val="24"/>
          <w:shd w:val="clear" w:fill="FFFFFF"/>
          <w:lang w:val="en-US" w:eastAsia="zh-CN"/>
        </w:rPr>
        <w:tab/>
      </w:r>
      <w:r>
        <w:rPr>
          <w:rFonts w:hint="eastAsia" w:ascii="微软雅黑" w:hAnsi="微软雅黑" w:eastAsia="微软雅黑" w:cs="微软雅黑"/>
          <w:i w:val="0"/>
          <w:caps w:val="0"/>
          <w:color w:val="4F4F4F"/>
          <w:spacing w:val="0"/>
          <w:sz w:val="24"/>
          <w:szCs w:val="24"/>
          <w:shd w:val="clear" w:fill="FFFFFF"/>
        </w:rPr>
        <w:t>2、消息中间件保存预备消息并返回成功</w:t>
      </w:r>
      <w:r>
        <w:rPr>
          <w:rFonts w:hint="eastAsia" w:ascii="微软雅黑" w:hAnsi="微软雅黑" w:eastAsia="微软雅黑" w:cs="微软雅黑"/>
          <w:i w:val="0"/>
          <w:caps w:val="0"/>
          <w:color w:val="4F4F4F"/>
          <w:spacing w:val="0"/>
          <w:sz w:val="24"/>
          <w:szCs w:val="24"/>
          <w:shd w:val="clear" w:fill="FFFFFF"/>
        </w:rPr>
        <w:br w:type="textWrapping"/>
      </w:r>
      <w:r>
        <w:rPr>
          <w:rFonts w:hint="eastAsia" w:ascii="微软雅黑" w:hAnsi="微软雅黑" w:cs="微软雅黑"/>
          <w:i w:val="0"/>
          <w:caps w:val="0"/>
          <w:color w:val="4F4F4F"/>
          <w:spacing w:val="0"/>
          <w:sz w:val="24"/>
          <w:szCs w:val="24"/>
          <w:shd w:val="clear" w:fill="FFFFFF"/>
          <w:lang w:val="en-US" w:eastAsia="zh-CN"/>
        </w:rPr>
        <w:tab/>
      </w:r>
      <w:r>
        <w:rPr>
          <w:rFonts w:hint="eastAsia" w:ascii="微软雅黑" w:hAnsi="微软雅黑" w:eastAsia="微软雅黑" w:cs="微软雅黑"/>
          <w:i w:val="0"/>
          <w:caps w:val="0"/>
          <w:color w:val="4F4F4F"/>
          <w:spacing w:val="0"/>
          <w:sz w:val="24"/>
          <w:szCs w:val="24"/>
          <w:shd w:val="clear" w:fill="FFFFFF"/>
        </w:rPr>
        <w:t>3、A执行本地事务</w:t>
      </w:r>
      <w:r>
        <w:rPr>
          <w:rFonts w:hint="eastAsia" w:ascii="微软雅黑" w:hAnsi="微软雅黑" w:eastAsia="微软雅黑" w:cs="微软雅黑"/>
          <w:i w:val="0"/>
          <w:caps w:val="0"/>
          <w:color w:val="4F4F4F"/>
          <w:spacing w:val="0"/>
          <w:sz w:val="24"/>
          <w:szCs w:val="24"/>
          <w:shd w:val="clear" w:fill="FFFFFF"/>
        </w:rPr>
        <w:br w:type="textWrapping"/>
      </w:r>
      <w:r>
        <w:rPr>
          <w:rFonts w:hint="eastAsia" w:ascii="微软雅黑" w:hAnsi="微软雅黑" w:cs="微软雅黑"/>
          <w:i w:val="0"/>
          <w:caps w:val="0"/>
          <w:color w:val="4F4F4F"/>
          <w:spacing w:val="0"/>
          <w:sz w:val="24"/>
          <w:szCs w:val="24"/>
          <w:shd w:val="clear" w:fill="FFFFFF"/>
          <w:lang w:val="en-US" w:eastAsia="zh-CN"/>
        </w:rPr>
        <w:tab/>
      </w:r>
      <w:r>
        <w:rPr>
          <w:rFonts w:hint="eastAsia" w:ascii="微软雅黑" w:hAnsi="微软雅黑" w:eastAsia="微软雅黑" w:cs="微软雅黑"/>
          <w:i w:val="0"/>
          <w:caps w:val="0"/>
          <w:color w:val="4F4F4F"/>
          <w:spacing w:val="0"/>
          <w:sz w:val="24"/>
          <w:szCs w:val="24"/>
          <w:shd w:val="clear" w:fill="FFFFFF"/>
        </w:rPr>
        <w:t>4、A发送提交消息给消息中间件</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通过以上4步完成了一个消息事务。对于以上的4个步骤，每个步骤都可能产生错误，下面一一分析：</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wordWrap w:val="0"/>
        <w:spacing w:before="0" w:beforeAutospacing="0" w:after="150" w:afterAutospacing="0"/>
        <w:ind w:left="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shd w:val="clear" w:fill="FFFFFF"/>
        </w:rPr>
        <w:t>步骤一出错，则整个事务失败，不会执行A的本地操作</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wordWrap w:val="0"/>
        <w:spacing w:before="0" w:beforeAutospacing="0" w:after="150" w:afterAutospacing="0"/>
        <w:ind w:left="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shd w:val="clear" w:fill="FFFFFF"/>
        </w:rPr>
        <w:t>步骤二出错，则整个事务失败，不会执行A的本地操作</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wordWrap w:val="0"/>
        <w:spacing w:before="0" w:beforeAutospacing="0" w:after="150" w:afterAutospacing="0"/>
        <w:ind w:left="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shd w:val="clear" w:fill="FFFFFF"/>
        </w:rPr>
        <w:t>步骤三出错，这时候需要回滚预备消息，怎么回滚？答案是A系统实现一个消息中间件的回调接口，消息中间件会去不断执行回调接口，检查A事务执行是否执行成功，如果失败则回滚预备消息</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wordWrap w:val="0"/>
        <w:spacing w:before="0" w:beforeAutospacing="0" w:after="150" w:afterAutospacing="0"/>
        <w:ind w:left="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shd w:val="clear" w:fill="FFFFFF"/>
        </w:rPr>
        <w:t>步骤四出错，这时候A的本地事务是成功的，那么消息中间件要回滚A吗？答案是不需要，其实通过回调接口，消息中间件能够检查到A执行成功了，这时候其实不需要A发提交消息了，消息中间件可以自己对消息进行提交，从而完成整个消息事务</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基于消息中间件的两阶段提交往往用在高并发场景下，将一个分布式事务拆成一个消息事务（A系统的本地操作+发消息）+B系统的本地操作，其中B系统的操作由消息驱动，只要消息事务成功，那么A操作一定成功，消息也一定发出来了，这时候B会收到消息去执行本地操作，如果本地操作失败，消息会重投，直到B操作成功，这样就变相地实现了A与B的分布式事务。原理如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drawing>
          <wp:inline distT="0" distB="0" distL="114300" distR="114300">
            <wp:extent cx="7286625" cy="4619625"/>
            <wp:effectExtent l="0" t="0" r="9525" b="9525"/>
            <wp:docPr id="29"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descr="IMG_260"/>
                    <pic:cNvPicPr>
                      <a:picLocks noChangeAspect="1"/>
                    </pic:cNvPicPr>
                  </pic:nvPicPr>
                  <pic:blipFill>
                    <a:blip r:embed="rId30"/>
                    <a:stretch>
                      <a:fillRect/>
                    </a:stretch>
                  </pic:blipFill>
                  <pic:spPr>
                    <a:xfrm>
                      <a:off x="0" y="0"/>
                      <a:ext cx="7286625" cy="461962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虽然上面的方案能够完成A和B的操作，但是A和B并不是严格一致的，而是最终一致的，我们在这里牺牲了一致性，换来了性能的大幅度提升。当然，这种玩法也是有风险的，如果B一直执行不成功，那么一致性会被破坏，具体要不要玩，还是得看业务能够承担多少风险。</w:t>
      </w:r>
    </w:p>
    <w:p>
      <w:pPr>
        <w:pStyle w:val="7"/>
        <w:rPr>
          <w:rFonts w:hint="eastAsia"/>
        </w:rPr>
      </w:pPr>
      <w:r>
        <w:rPr>
          <w:rFonts w:hint="eastAsia"/>
        </w:rPr>
        <w:t>5.3、TCC编程模式</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所谓的TCC编程模式，也是两阶段提交的一个变种。TCC提供了一个编程框架，将整个业务逻辑分为三块：Try、Confirm和Cancel三个操作。以在线下单为例，Try阶段会去扣库存，Confirm阶段则是去更新订单状态，如果更新订单失败，则进入Cancel阶段，会去恢复库存。总之，TCC就是通过代码人为实现了两阶段提交，不同的业务场景所写的代码都不一样，复杂度也不一样，因此，这种模式并不能很好地被复用。</w:t>
      </w:r>
    </w:p>
    <w:p>
      <w:pPr>
        <w:pStyle w:val="6"/>
        <w:rPr>
          <w:rFonts w:hint="eastAsia"/>
        </w:rPr>
      </w:pPr>
      <w:bookmarkStart w:id="15" w:name="t16"/>
      <w:bookmarkEnd w:id="15"/>
      <w:r>
        <w:rPr>
          <w:rFonts w:hint="eastAsia"/>
        </w:rPr>
        <w:t>6、总结</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分布式事务，本质上是对多个数据库的事务进行统一控制，按照控制力度可以分为：不控制、部分控制和完全控制。不控制就是不引入分布式事务，部分控制就是各种变种的两阶段提交，包括上面提到的消息事务+最终一致性、TCC模式，而完全控制就是完全实现两阶段提交。部分控制的好处是并发量和性能很好，缺点是数据一致性减弱了，完全控制则是牺牲了性能，保障了一致性，具体用哪种方式，最终还是取决于业务场景。作为技术人员，一定不能忘了技术是为业务服务的，不要为了技术而技术，针对不同业务进行技术选型也是一种很重要的能力</w:t>
      </w:r>
      <w:bookmarkStart w:id="16" w:name="soft-link"/>
      <w:bookmarkEnd w:id="16"/>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本文链接：</w:t>
      </w:r>
      <w:r>
        <w:rPr>
          <w:rFonts w:hint="eastAsia" w:ascii="微软雅黑" w:hAnsi="微软雅黑" w:eastAsia="微软雅黑" w:cs="微软雅黑"/>
          <w:i w:val="0"/>
          <w:caps w:val="0"/>
          <w:color w:val="0088DB"/>
          <w:spacing w:val="0"/>
          <w:sz w:val="24"/>
          <w:szCs w:val="24"/>
          <w:u w:val="none"/>
          <w:shd w:val="clear" w:fill="FFFFFF"/>
        </w:rPr>
        <w:fldChar w:fldCharType="begin"/>
      </w:r>
      <w:r>
        <w:rPr>
          <w:rFonts w:hint="eastAsia" w:ascii="微软雅黑" w:hAnsi="微软雅黑" w:eastAsia="微软雅黑" w:cs="微软雅黑"/>
          <w:i w:val="0"/>
          <w:caps w:val="0"/>
          <w:color w:val="0088DB"/>
          <w:spacing w:val="0"/>
          <w:sz w:val="24"/>
          <w:szCs w:val="24"/>
          <w:u w:val="none"/>
          <w:shd w:val="clear" w:fill="FFFFFF"/>
        </w:rPr>
        <w:instrText xml:space="preserve"> HYPERLINK "http://www.codeceo.com/article/distributed-transaction.html" \t "https://blog.csdn.net/mine_song/article/details/_blank" </w:instrText>
      </w:r>
      <w:r>
        <w:rPr>
          <w:rFonts w:hint="eastAsia" w:ascii="微软雅黑" w:hAnsi="微软雅黑" w:eastAsia="微软雅黑" w:cs="微软雅黑"/>
          <w:i w:val="0"/>
          <w:caps w:val="0"/>
          <w:color w:val="0088DB"/>
          <w:spacing w:val="0"/>
          <w:sz w:val="24"/>
          <w:szCs w:val="24"/>
          <w:u w:val="none"/>
          <w:shd w:val="clear" w:fill="FFFFFF"/>
        </w:rPr>
        <w:fldChar w:fldCharType="separate"/>
      </w:r>
      <w:r>
        <w:rPr>
          <w:rStyle w:val="21"/>
          <w:rFonts w:hint="eastAsia" w:ascii="微软雅黑" w:hAnsi="微软雅黑" w:eastAsia="微软雅黑" w:cs="微软雅黑"/>
          <w:i w:val="0"/>
          <w:caps w:val="0"/>
          <w:color w:val="0088DB"/>
          <w:spacing w:val="0"/>
          <w:sz w:val="24"/>
          <w:szCs w:val="24"/>
          <w:u w:val="none"/>
          <w:shd w:val="clear" w:fill="FFFFFF"/>
        </w:rPr>
        <w:t>http://www.codeceo.com/article/distributed-transaction.html</w:t>
      </w:r>
      <w:r>
        <w:rPr>
          <w:rFonts w:hint="eastAsia" w:ascii="微软雅黑" w:hAnsi="微软雅黑" w:eastAsia="微软雅黑" w:cs="微软雅黑"/>
          <w:i w:val="0"/>
          <w:caps w:val="0"/>
          <w:color w:val="0088DB"/>
          <w:spacing w:val="0"/>
          <w:sz w:val="24"/>
          <w:szCs w:val="24"/>
          <w:u w:val="none"/>
          <w:shd w:val="clear" w:fill="FFFFFF"/>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26" w:afterAutospacing="0" w:line="390" w:lineRule="atLeast"/>
        <w:ind w:left="0"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i w:val="0"/>
          <w:caps w:val="0"/>
          <w:color w:val="4F4F4F"/>
          <w:spacing w:val="0"/>
          <w:sz w:val="24"/>
          <w:szCs w:val="24"/>
          <w:shd w:val="clear" w:fill="FFFFFF"/>
        </w:rPr>
        <w:t>本文作者：</w:t>
      </w:r>
      <w:r>
        <w:rPr>
          <w:rFonts w:hint="eastAsia" w:ascii="微软雅黑" w:hAnsi="微软雅黑" w:eastAsia="微软雅黑" w:cs="微软雅黑"/>
          <w:i w:val="0"/>
          <w:caps w:val="0"/>
          <w:color w:val="0088DB"/>
          <w:spacing w:val="0"/>
          <w:sz w:val="24"/>
          <w:szCs w:val="24"/>
          <w:u w:val="none"/>
          <w:shd w:val="clear" w:fill="FFFFFF"/>
        </w:rPr>
        <w:fldChar w:fldCharType="begin"/>
      </w:r>
      <w:r>
        <w:rPr>
          <w:rFonts w:hint="eastAsia" w:ascii="微软雅黑" w:hAnsi="微软雅黑" w:eastAsia="微软雅黑" w:cs="微软雅黑"/>
          <w:i w:val="0"/>
          <w:caps w:val="0"/>
          <w:color w:val="0088DB"/>
          <w:spacing w:val="0"/>
          <w:sz w:val="24"/>
          <w:szCs w:val="24"/>
          <w:u w:val="none"/>
          <w:shd w:val="clear" w:fill="FFFFFF"/>
        </w:rPr>
        <w:instrText xml:space="preserve"> HYPERLINK "http://www.codeceo.com/" \t "https://blog.csdn.net/mine_song/article/details/_blank" </w:instrText>
      </w:r>
      <w:r>
        <w:rPr>
          <w:rFonts w:hint="eastAsia" w:ascii="微软雅黑" w:hAnsi="微软雅黑" w:eastAsia="微软雅黑" w:cs="微软雅黑"/>
          <w:i w:val="0"/>
          <w:caps w:val="0"/>
          <w:color w:val="0088DB"/>
          <w:spacing w:val="0"/>
          <w:sz w:val="24"/>
          <w:szCs w:val="24"/>
          <w:u w:val="none"/>
          <w:shd w:val="clear" w:fill="FFFFFF"/>
        </w:rPr>
        <w:fldChar w:fldCharType="separate"/>
      </w:r>
      <w:r>
        <w:rPr>
          <w:rStyle w:val="21"/>
          <w:rFonts w:hint="eastAsia" w:ascii="微软雅黑" w:hAnsi="微软雅黑" w:eastAsia="微软雅黑" w:cs="微软雅黑"/>
          <w:i w:val="0"/>
          <w:caps w:val="0"/>
          <w:color w:val="0088DB"/>
          <w:spacing w:val="0"/>
          <w:sz w:val="24"/>
          <w:szCs w:val="24"/>
          <w:u w:val="none"/>
          <w:shd w:val="clear" w:fill="FFFFFF"/>
        </w:rPr>
        <w:t>码农网</w:t>
      </w:r>
      <w:r>
        <w:rPr>
          <w:rFonts w:hint="eastAsia" w:ascii="微软雅黑" w:hAnsi="微软雅黑" w:eastAsia="微软雅黑" w:cs="微软雅黑"/>
          <w:i w:val="0"/>
          <w:caps w:val="0"/>
          <w:color w:val="0088DB"/>
          <w:spacing w:val="0"/>
          <w:sz w:val="24"/>
          <w:szCs w:val="24"/>
          <w:u w:val="none"/>
          <w:shd w:val="clear" w:fill="FFFFFF"/>
        </w:rPr>
        <w:fldChar w:fldCharType="end"/>
      </w:r>
      <w:r>
        <w:rPr>
          <w:rFonts w:hint="eastAsia" w:ascii="微软雅黑" w:hAnsi="微软雅黑" w:eastAsia="微软雅黑" w:cs="微软雅黑"/>
          <w:i w:val="0"/>
          <w:caps w:val="0"/>
          <w:color w:val="4F4F4F"/>
          <w:spacing w:val="0"/>
          <w:sz w:val="24"/>
          <w:szCs w:val="24"/>
          <w:shd w:val="clear" w:fill="FFFFFF"/>
        </w:rPr>
        <w:t> – 吴极心</w:t>
      </w:r>
    </w:p>
    <w:p>
      <w:pPr>
        <w:pStyle w:val="5"/>
        <w:rPr>
          <w:rFonts w:hint="eastAsia"/>
          <w:lang w:val="en-US" w:eastAsia="zh-CN"/>
        </w:rPr>
      </w:pPr>
      <w:r>
        <w:rPr>
          <w:rFonts w:hint="eastAsia"/>
          <w:lang w:val="en-US" w:eastAsia="zh-CN"/>
        </w:rPr>
        <w:t>4.2.6 Dubbo源码学习--集群负载均衡算法的实现</w:t>
      </w:r>
    </w:p>
    <w:p>
      <w:pPr>
        <w:pStyle w:val="6"/>
      </w:pPr>
      <w:r>
        <w:t>相关文章</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color w:val="4F4F4F"/>
          <w:sz w:val="24"/>
          <w:szCs w:val="24"/>
        </w:rPr>
      </w:pPr>
      <w:r>
        <w:rPr>
          <w:rFonts w:ascii="微软雅黑" w:hAnsi="微软雅黑" w:eastAsia="微软雅黑" w:cs="微软雅黑"/>
          <w:color w:val="4F4F4F"/>
          <w:sz w:val="24"/>
          <w:szCs w:val="24"/>
        </w:rPr>
        <w:t>Dubbo源码学习文章目录</w:t>
      </w:r>
    </w:p>
    <w:p>
      <w:pPr>
        <w:pStyle w:val="6"/>
      </w:pPr>
      <w:r>
        <w:t>前言</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color w:val="4F4F4F"/>
          <w:sz w:val="24"/>
          <w:szCs w:val="24"/>
        </w:rPr>
      </w:pPr>
      <w:r>
        <w:rPr>
          <w:rFonts w:hint="eastAsia" w:ascii="微软雅黑" w:hAnsi="微软雅黑" w:eastAsia="微软雅黑" w:cs="微软雅黑"/>
          <w:color w:val="4F4F4F"/>
          <w:sz w:val="24"/>
          <w:szCs w:val="24"/>
        </w:rPr>
        <w:t>Dubbo 的定位是分布式服务框架，为了避免单点压力过大，服务的提供者通常部署多台，如何从服务提供者集群中选取一个进行调用，就依赖于Dubbo的负载均衡策略。</w:t>
      </w:r>
    </w:p>
    <w:p>
      <w:pPr>
        <w:pStyle w:val="6"/>
      </w:pPr>
      <w:r>
        <w:t>Dubbo 负载均衡策略</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color w:val="4F4F4F"/>
          <w:sz w:val="24"/>
          <w:szCs w:val="24"/>
        </w:rPr>
      </w:pPr>
      <w:r>
        <w:rPr>
          <w:rFonts w:hint="eastAsia" w:ascii="微软雅黑" w:hAnsi="微软雅黑" w:eastAsia="微软雅黑" w:cs="微软雅黑"/>
          <w:color w:val="4F4F4F"/>
          <w:sz w:val="24"/>
          <w:szCs w:val="24"/>
        </w:rPr>
        <w:t>Dubbo 负载均衡策略提供下列四种方式：</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pPr>
      <w:r>
        <w:rPr>
          <w:rFonts w:hint="eastAsia" w:ascii="微软雅黑" w:hAnsi="微软雅黑" w:cs="微软雅黑"/>
          <w:color w:val="4F4F4F"/>
          <w:sz w:val="24"/>
          <w:szCs w:val="24"/>
          <w:lang w:val="en-US" w:eastAsia="zh-CN"/>
        </w:rPr>
        <w:t>1.</w:t>
      </w:r>
      <w:r>
        <w:rPr>
          <w:rFonts w:hint="eastAsia" w:ascii="微软雅黑" w:hAnsi="微软雅黑" w:eastAsia="微软雅黑" w:cs="微软雅黑"/>
          <w:color w:val="4F4F4F"/>
          <w:sz w:val="24"/>
          <w:szCs w:val="24"/>
        </w:rPr>
        <w:t>Random LoadBalance 随机，按权重设置随机概率。 </w:t>
      </w:r>
      <w:r>
        <w:rPr>
          <w:rStyle w:val="18"/>
          <w:rFonts w:hint="eastAsia" w:ascii="微软雅黑" w:hAnsi="微软雅黑" w:eastAsia="微软雅黑" w:cs="微软雅黑"/>
          <w:b/>
          <w:color w:val="4F4F4F"/>
          <w:sz w:val="24"/>
          <w:szCs w:val="24"/>
        </w:rPr>
        <w:t>Dubbo的默认负载均衡策略</w:t>
      </w:r>
      <w:r>
        <w:rPr>
          <w:rFonts w:hint="eastAsia" w:ascii="微软雅黑" w:hAnsi="微软雅黑" w:eastAsia="微软雅黑" w:cs="微软雅黑"/>
          <w:color w:val="4F4F4F"/>
          <w:sz w:val="24"/>
          <w:szCs w:val="24"/>
        </w:rPr>
        <w:br w:type="textWrapping"/>
      </w:r>
      <w:r>
        <w:rPr>
          <w:rFonts w:hint="eastAsia" w:ascii="微软雅黑" w:hAnsi="微软雅黑" w:cs="微软雅黑"/>
          <w:color w:val="4F4F4F"/>
          <w:sz w:val="24"/>
          <w:szCs w:val="24"/>
          <w:lang w:val="en-US" w:eastAsia="zh-CN"/>
        </w:rPr>
        <w:tab/>
      </w:r>
      <w:r>
        <w:rPr>
          <w:rFonts w:hint="eastAsia" w:ascii="微软雅黑" w:hAnsi="微软雅黑" w:eastAsia="微软雅黑" w:cs="微软雅黑"/>
          <w:color w:val="4F4F4F"/>
          <w:sz w:val="24"/>
          <w:szCs w:val="24"/>
        </w:rPr>
        <w:t>在一个截面上碰撞的概率高，但调用量越大分布越均匀，而且按概率使用权重后也比较均匀，有利于动态调整提供者权重。</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pPr>
      <w:r>
        <w:rPr>
          <w:rFonts w:hint="eastAsia" w:ascii="微软雅黑" w:hAnsi="微软雅黑" w:cs="微软雅黑"/>
          <w:color w:val="4F4F4F"/>
          <w:sz w:val="24"/>
          <w:szCs w:val="24"/>
          <w:lang w:val="en-US" w:eastAsia="zh-CN"/>
        </w:rPr>
        <w:t>2.</w:t>
      </w:r>
      <w:r>
        <w:rPr>
          <w:rFonts w:hint="eastAsia" w:ascii="微软雅黑" w:hAnsi="微软雅黑" w:eastAsia="微软雅黑" w:cs="微软雅黑"/>
          <w:color w:val="4F4F4F"/>
          <w:sz w:val="24"/>
          <w:szCs w:val="24"/>
        </w:rPr>
        <w:t>RoundRobin LoadBalance 轮循，按公约后的权重设置轮循比率。</w:t>
      </w:r>
      <w:r>
        <w:rPr>
          <w:rFonts w:hint="eastAsia" w:ascii="微软雅黑" w:hAnsi="微软雅黑" w:eastAsia="微软雅黑" w:cs="微软雅黑"/>
          <w:color w:val="4F4F4F"/>
          <w:sz w:val="24"/>
          <w:szCs w:val="24"/>
        </w:rPr>
        <w:br w:type="textWrapping"/>
      </w:r>
      <w:r>
        <w:rPr>
          <w:rFonts w:hint="eastAsia" w:ascii="微软雅黑" w:hAnsi="微软雅黑" w:cs="微软雅黑"/>
          <w:color w:val="4F4F4F"/>
          <w:sz w:val="24"/>
          <w:szCs w:val="24"/>
          <w:lang w:val="en-US" w:eastAsia="zh-CN"/>
        </w:rPr>
        <w:tab/>
      </w:r>
      <w:r>
        <w:rPr>
          <w:rFonts w:hint="eastAsia" w:ascii="微软雅黑" w:hAnsi="微软雅黑" w:eastAsia="微软雅黑" w:cs="微软雅黑"/>
          <w:color w:val="4F4F4F"/>
          <w:sz w:val="24"/>
          <w:szCs w:val="24"/>
        </w:rPr>
        <w:t>存在慢的提供者累积请求问题，比如：第二台机器很慢，但没挂，当请求调到第二台时就卡在那，久而久之，所有请求都卡在调到第二台上。</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pPr>
      <w:r>
        <w:rPr>
          <w:rFonts w:hint="eastAsia" w:ascii="微软雅黑" w:hAnsi="微软雅黑" w:cs="微软雅黑"/>
          <w:color w:val="4F4F4F"/>
          <w:sz w:val="24"/>
          <w:szCs w:val="24"/>
          <w:lang w:val="en-US" w:eastAsia="zh-CN"/>
        </w:rPr>
        <w:t>3.</w:t>
      </w:r>
      <w:r>
        <w:rPr>
          <w:rFonts w:hint="eastAsia" w:ascii="微软雅黑" w:hAnsi="微软雅黑" w:eastAsia="微软雅黑" w:cs="微软雅黑"/>
          <w:color w:val="4F4F4F"/>
          <w:sz w:val="24"/>
          <w:szCs w:val="24"/>
        </w:rPr>
        <w:t>LeastActive LoadBalance 最少活跃调用数，相同活跃数的随机，活跃数指调用前后计数差。</w:t>
      </w:r>
      <w:r>
        <w:rPr>
          <w:rFonts w:hint="eastAsia" w:ascii="微软雅黑" w:hAnsi="微软雅黑" w:eastAsia="微软雅黑" w:cs="微软雅黑"/>
          <w:color w:val="4F4F4F"/>
          <w:sz w:val="24"/>
          <w:szCs w:val="24"/>
        </w:rPr>
        <w:br w:type="textWrapping"/>
      </w:r>
      <w:r>
        <w:rPr>
          <w:rFonts w:hint="eastAsia" w:ascii="微软雅黑" w:hAnsi="微软雅黑" w:cs="微软雅黑"/>
          <w:color w:val="4F4F4F"/>
          <w:sz w:val="24"/>
          <w:szCs w:val="24"/>
          <w:lang w:val="en-US" w:eastAsia="zh-CN"/>
        </w:rPr>
        <w:tab/>
      </w:r>
      <w:r>
        <w:rPr>
          <w:rFonts w:hint="eastAsia" w:ascii="微软雅黑" w:hAnsi="微软雅黑" w:eastAsia="微软雅黑" w:cs="微软雅黑"/>
          <w:color w:val="4F4F4F"/>
          <w:sz w:val="24"/>
          <w:szCs w:val="24"/>
        </w:rPr>
        <w:t>使慢的提供者收到更少请求，因为越慢的提供者的调用前后计数差会越大。</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pPr>
      <w:r>
        <w:rPr>
          <w:rFonts w:hint="eastAsia" w:ascii="微软雅黑" w:hAnsi="微软雅黑" w:cs="微软雅黑"/>
          <w:color w:val="4F4F4F"/>
          <w:sz w:val="24"/>
          <w:szCs w:val="24"/>
          <w:lang w:val="en-US" w:eastAsia="zh-CN"/>
        </w:rPr>
        <w:t>4.</w:t>
      </w:r>
      <w:r>
        <w:rPr>
          <w:rFonts w:hint="eastAsia" w:ascii="微软雅黑" w:hAnsi="微软雅黑" w:eastAsia="微软雅黑" w:cs="微软雅黑"/>
          <w:color w:val="4F4F4F"/>
          <w:sz w:val="24"/>
          <w:szCs w:val="24"/>
        </w:rPr>
        <w:t>ConsistentHash LoadBalance 一致性Hash，相同参数的请求总是发到同一提供者。</w:t>
      </w:r>
      <w:r>
        <w:rPr>
          <w:rFonts w:hint="eastAsia" w:ascii="微软雅黑" w:hAnsi="微软雅黑" w:eastAsia="微软雅黑" w:cs="微软雅黑"/>
          <w:color w:val="4F4F4F"/>
          <w:sz w:val="24"/>
          <w:szCs w:val="24"/>
        </w:rPr>
        <w:br w:type="textWrapping"/>
      </w:r>
      <w:r>
        <w:rPr>
          <w:rFonts w:hint="eastAsia" w:ascii="微软雅黑" w:hAnsi="微软雅黑" w:cs="微软雅黑"/>
          <w:color w:val="4F4F4F"/>
          <w:sz w:val="24"/>
          <w:szCs w:val="24"/>
          <w:lang w:val="en-US" w:eastAsia="zh-CN"/>
        </w:rPr>
        <w:tab/>
      </w:r>
      <w:r>
        <w:rPr>
          <w:rFonts w:hint="eastAsia" w:ascii="微软雅黑" w:hAnsi="微软雅黑" w:eastAsia="微软雅黑" w:cs="微软雅黑"/>
          <w:color w:val="4F4F4F"/>
          <w:sz w:val="24"/>
          <w:szCs w:val="24"/>
        </w:rPr>
        <w:t>当某一台提供者挂时，原本发往该提供者的请求，基于虚拟节点，平摊到其它提供者，不会引起剧烈变动。</w:t>
      </w:r>
    </w:p>
    <w:p>
      <w:pPr>
        <w:pStyle w:val="6"/>
      </w:pPr>
      <w:r>
        <w:t>源码</w:t>
      </w:r>
    </w:p>
    <w:p>
      <w:pPr>
        <w:pStyle w:val="7"/>
      </w:pPr>
      <w:r>
        <w:t>LoadBalance</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eastAsia" w:ascii="微软雅黑" w:hAnsi="微软雅黑" w:eastAsia="微软雅黑" w:cs="微软雅黑"/>
          <w:color w:val="4F4F4F"/>
          <w:sz w:val="24"/>
          <w:szCs w:val="24"/>
        </w:rPr>
        <w:t>首先查看 LoadBalance 接口</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720" w:right="720"/>
        <w:jc w:val="both"/>
        <w:rPr>
          <w:color w:val="4F4F4F"/>
          <w:sz w:val="24"/>
          <w:szCs w:val="24"/>
        </w:rPr>
      </w:pPr>
      <w:r>
        <w:rPr>
          <w:rFonts w:hint="eastAsia" w:ascii="宋体" w:hAnsi="宋体" w:eastAsia="宋体" w:cs="宋体"/>
          <w:color w:val="4F4F4F"/>
          <w:sz w:val="24"/>
          <w:szCs w:val="24"/>
        </w:rPr>
        <w:t>Invoker select(List&gt; invokers, URL url, Invocation invocation) throws RpcException;</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eastAsia" w:ascii="微软雅黑" w:hAnsi="微软雅黑" w:eastAsia="微软雅黑" w:cs="微软雅黑"/>
          <w:color w:val="4F4F4F"/>
          <w:sz w:val="24"/>
          <w:szCs w:val="24"/>
        </w:rPr>
        <w:t>LoadBalance 定义了一个方法就是从 invokers 列表中选取一个</w:t>
      </w:r>
    </w:p>
    <w:p>
      <w:pPr>
        <w:pStyle w:val="7"/>
      </w:pPr>
      <w:r>
        <w:t>AbstractLoadBalance</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color w:val="4F4F4F"/>
          <w:sz w:val="24"/>
          <w:szCs w:val="24"/>
        </w:rPr>
      </w:pPr>
      <w:r>
        <w:rPr>
          <w:rFonts w:hint="eastAsia" w:ascii="微软雅黑" w:hAnsi="微软雅黑" w:eastAsia="微软雅黑" w:cs="微软雅黑"/>
          <w:color w:val="4F4F4F"/>
          <w:sz w:val="24"/>
          <w:szCs w:val="24"/>
        </w:rPr>
        <w:t>AbstractLoadBalance 抽象类是所有负载均衡策略实现类的父类，实现了LoadBalance接口 的方法，同时提供抽象方法交由子类实现，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public</w:t>
      </w:r>
      <w:r>
        <w:rPr>
          <w:rStyle w:val="22"/>
          <w:rFonts w:hint="default" w:ascii="Consolas" w:hAnsi="Consolas" w:eastAsia="Consolas" w:cs="Consolas"/>
          <w:color w:val="000000"/>
          <w:sz w:val="21"/>
          <w:szCs w:val="21"/>
          <w:shd w:val="clear" w:fill="F6F8FA"/>
        </w:rPr>
        <w:t xml:space="preserve"> &lt;T&gt; Invoker&lt;T&gt; </w:t>
      </w:r>
      <w:r>
        <w:rPr>
          <w:rFonts w:hint="default" w:ascii="Consolas" w:hAnsi="Consolas" w:eastAsia="Consolas" w:cs="Consolas"/>
          <w:color w:val="000000"/>
          <w:sz w:val="21"/>
          <w:szCs w:val="21"/>
          <w:shd w:val="clear" w:fill="F6F8FA"/>
        </w:rPr>
        <w:t>select</w:t>
      </w:r>
      <w:r>
        <w:rPr>
          <w:rStyle w:val="22"/>
          <w:rFonts w:hint="default" w:ascii="Consolas" w:hAnsi="Consolas" w:eastAsia="Consolas" w:cs="Consolas"/>
          <w:color w:val="000000"/>
          <w:sz w:val="21"/>
          <w:szCs w:val="21"/>
          <w:shd w:val="clear" w:fill="F6F8FA"/>
        </w:rPr>
        <w:t>(List&lt;Invoker&lt;T&gt;&gt; invokers, URL url, Invocation invocation)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if</w:t>
      </w:r>
      <w:r>
        <w:rPr>
          <w:rStyle w:val="22"/>
          <w:rFonts w:hint="default" w:ascii="Consolas" w:hAnsi="Consolas" w:eastAsia="Consolas" w:cs="Consolas"/>
          <w:color w:val="000000"/>
          <w:sz w:val="21"/>
          <w:szCs w:val="21"/>
          <w:shd w:val="clear" w:fill="F6F8FA"/>
        </w:rPr>
        <w:t xml:space="preserve"> (invokers == </w:t>
      </w:r>
      <w:r>
        <w:rPr>
          <w:rFonts w:hint="default" w:ascii="Consolas" w:hAnsi="Consolas" w:eastAsia="Consolas" w:cs="Consolas"/>
          <w:color w:val="000000"/>
          <w:sz w:val="21"/>
          <w:szCs w:val="21"/>
          <w:shd w:val="clear" w:fill="F6F8FA"/>
        </w:rPr>
        <w:t>null</w:t>
      </w:r>
      <w:r>
        <w:rPr>
          <w:rStyle w:val="22"/>
          <w:rFonts w:hint="default" w:ascii="Consolas" w:hAnsi="Consolas" w:eastAsia="Consolas" w:cs="Consolas"/>
          <w:color w:val="000000"/>
          <w:sz w:val="21"/>
          <w:szCs w:val="21"/>
          <w:shd w:val="clear" w:fill="F6F8FA"/>
        </w:rPr>
        <w:t xml:space="preserve"> || invokers.</w:t>
      </w:r>
      <w:r>
        <w:rPr>
          <w:rFonts w:hint="default" w:ascii="Consolas" w:hAnsi="Consolas" w:eastAsia="Consolas" w:cs="Consolas"/>
          <w:color w:val="000000"/>
          <w:sz w:val="21"/>
          <w:szCs w:val="21"/>
          <w:shd w:val="clear" w:fill="F6F8FA"/>
        </w:rPr>
        <w:t>size</w:t>
      </w:r>
      <w:r>
        <w:rPr>
          <w:rStyle w:val="22"/>
          <w:rFonts w:hint="default" w:ascii="Consolas" w:hAnsi="Consolas" w:eastAsia="Consolas" w:cs="Consolas"/>
          <w:color w:val="000000"/>
          <w:sz w:val="21"/>
          <w:szCs w:val="21"/>
          <w:shd w:val="clear" w:fill="F6F8FA"/>
        </w:rPr>
        <w:t xml:space="preserve">() == </w:t>
      </w:r>
      <w:r>
        <w:rPr>
          <w:rFonts w:hint="default" w:ascii="Consolas" w:hAnsi="Consolas" w:eastAsia="Consolas" w:cs="Consolas"/>
          <w:color w:val="000000"/>
          <w:sz w:val="21"/>
          <w:szCs w:val="21"/>
          <w:shd w:val="clear" w:fill="F6F8FA"/>
        </w:rPr>
        <w:t>0</w:t>
      </w:r>
      <w:r>
        <w:rPr>
          <w:rStyle w:val="22"/>
          <w:rFonts w:hint="default" w:ascii="Consolas" w:hAnsi="Consolas" w:eastAsia="Consolas" w:cs="Consolas"/>
          <w:color w:val="000000"/>
          <w:sz w:val="21"/>
          <w:szCs w:val="21"/>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return</w:t>
      </w: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null</w:t>
      </w:r>
      <w:r>
        <w:rPr>
          <w:rStyle w:val="22"/>
          <w:rFonts w:hint="default" w:ascii="Consolas" w:hAnsi="Consolas" w:eastAsia="Consolas" w:cs="Consolas"/>
          <w:color w:val="000000"/>
          <w:sz w:val="21"/>
          <w:szCs w:val="21"/>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if</w:t>
      </w:r>
      <w:r>
        <w:rPr>
          <w:rStyle w:val="22"/>
          <w:rFonts w:hint="default" w:ascii="Consolas" w:hAnsi="Consolas" w:eastAsia="Consolas" w:cs="Consolas"/>
          <w:color w:val="000000"/>
          <w:sz w:val="21"/>
          <w:szCs w:val="21"/>
          <w:shd w:val="clear" w:fill="F6F8FA"/>
        </w:rPr>
        <w:t xml:space="preserve"> (invokers.</w:t>
      </w:r>
      <w:r>
        <w:rPr>
          <w:rFonts w:hint="default" w:ascii="Consolas" w:hAnsi="Consolas" w:eastAsia="Consolas" w:cs="Consolas"/>
          <w:color w:val="000000"/>
          <w:sz w:val="21"/>
          <w:szCs w:val="21"/>
          <w:shd w:val="clear" w:fill="F6F8FA"/>
        </w:rPr>
        <w:t>size</w:t>
      </w:r>
      <w:r>
        <w:rPr>
          <w:rStyle w:val="22"/>
          <w:rFonts w:hint="default" w:ascii="Consolas" w:hAnsi="Consolas" w:eastAsia="Consolas" w:cs="Consolas"/>
          <w:color w:val="000000"/>
          <w:sz w:val="21"/>
          <w:szCs w:val="21"/>
          <w:shd w:val="clear" w:fill="F6F8FA"/>
        </w:rPr>
        <w:t xml:space="preserve">() == </w:t>
      </w:r>
      <w:r>
        <w:rPr>
          <w:rFonts w:hint="default" w:ascii="Consolas" w:hAnsi="Consolas" w:eastAsia="Consolas" w:cs="Consolas"/>
          <w:color w:val="000000"/>
          <w:sz w:val="21"/>
          <w:szCs w:val="21"/>
          <w:shd w:val="clear" w:fill="F6F8FA"/>
        </w:rPr>
        <w:t>1</w:t>
      </w:r>
      <w:r>
        <w:rPr>
          <w:rStyle w:val="22"/>
          <w:rFonts w:hint="default" w:ascii="Consolas" w:hAnsi="Consolas" w:eastAsia="Consolas" w:cs="Consolas"/>
          <w:color w:val="000000"/>
          <w:sz w:val="21"/>
          <w:szCs w:val="21"/>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return</w:t>
      </w:r>
      <w:r>
        <w:rPr>
          <w:rStyle w:val="22"/>
          <w:rFonts w:hint="default" w:ascii="Consolas" w:hAnsi="Consolas" w:eastAsia="Consolas" w:cs="Consolas"/>
          <w:color w:val="000000"/>
          <w:sz w:val="21"/>
          <w:szCs w:val="21"/>
          <w:shd w:val="clear" w:fill="F6F8FA"/>
        </w:rPr>
        <w:t xml:space="preserve"> invokers.</w:t>
      </w:r>
      <w:r>
        <w:rPr>
          <w:rFonts w:hint="default" w:ascii="Consolas" w:hAnsi="Consolas" w:eastAsia="Consolas" w:cs="Consolas"/>
          <w:color w:val="000000"/>
          <w:sz w:val="21"/>
          <w:szCs w:val="21"/>
          <w:shd w:val="clear" w:fill="F6F8FA"/>
        </w:rPr>
        <w:t>get</w:t>
      </w:r>
      <w:r>
        <w:rPr>
          <w:rStyle w:val="22"/>
          <w:rFonts w:hint="default" w:ascii="Consolas" w:hAnsi="Consolas" w:eastAsia="Consolas" w:cs="Consolas"/>
          <w:color w:val="000000"/>
          <w:sz w:val="21"/>
          <w:szCs w:val="21"/>
          <w:shd w:val="clear" w:fill="F6F8FA"/>
        </w:rPr>
        <w:t>(</w:t>
      </w:r>
      <w:r>
        <w:rPr>
          <w:rFonts w:hint="default" w:ascii="Consolas" w:hAnsi="Consolas" w:eastAsia="Consolas" w:cs="Consolas"/>
          <w:color w:val="000000"/>
          <w:sz w:val="21"/>
          <w:szCs w:val="21"/>
          <w:shd w:val="clear" w:fill="F6F8FA"/>
        </w:rPr>
        <w:t>0</w:t>
      </w:r>
      <w:r>
        <w:rPr>
          <w:rStyle w:val="22"/>
          <w:rFonts w:hint="default" w:ascii="Consolas" w:hAnsi="Consolas" w:eastAsia="Consolas" w:cs="Consolas"/>
          <w:color w:val="000000"/>
          <w:sz w:val="21"/>
          <w:szCs w:val="21"/>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return</w:t>
      </w: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doSelect</w:t>
      </w:r>
      <w:r>
        <w:rPr>
          <w:rStyle w:val="22"/>
          <w:rFonts w:hint="default" w:ascii="Consolas" w:hAnsi="Consolas" w:eastAsia="Consolas" w:cs="Consolas"/>
          <w:color w:val="000000"/>
          <w:sz w:val="21"/>
          <w:szCs w:val="21"/>
          <w:shd w:val="clear" w:fill="F6F8FA"/>
        </w:rPr>
        <w:t>(invokers, url, invocation);</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Fonts w:ascii="Consolas" w:hAnsi="Consolas" w:eastAsia="Consolas" w:cs="Consolas"/>
          <w:color w:val="000000"/>
          <w:sz w:val="21"/>
          <w:szCs w:val="21"/>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protected</w:t>
      </w: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abstract</w:t>
      </w:r>
      <w:r>
        <w:rPr>
          <w:rStyle w:val="22"/>
          <w:rFonts w:hint="default" w:ascii="Consolas" w:hAnsi="Consolas" w:eastAsia="Consolas" w:cs="Consolas"/>
          <w:color w:val="000000"/>
          <w:sz w:val="21"/>
          <w:szCs w:val="21"/>
          <w:shd w:val="clear" w:fill="F6F8FA"/>
        </w:rPr>
        <w:t xml:space="preserve"> &lt;T&gt; Invoker&lt;T&gt; </w:t>
      </w:r>
      <w:r>
        <w:rPr>
          <w:rFonts w:hint="default" w:ascii="Consolas" w:hAnsi="Consolas" w:eastAsia="Consolas" w:cs="Consolas"/>
          <w:color w:val="000000"/>
          <w:sz w:val="21"/>
          <w:szCs w:val="21"/>
          <w:shd w:val="clear" w:fill="F6F8FA"/>
        </w:rPr>
        <w:t>doSelect</w:t>
      </w:r>
      <w:r>
        <w:rPr>
          <w:rStyle w:val="22"/>
          <w:rFonts w:hint="default" w:ascii="Consolas" w:hAnsi="Consolas" w:eastAsia="Consolas" w:cs="Consolas"/>
          <w:color w:val="000000"/>
          <w:sz w:val="21"/>
          <w:szCs w:val="21"/>
          <w:shd w:val="clear" w:fill="F6F8FA"/>
        </w:rPr>
        <w:t>(List&lt;Invoker&lt;T&gt;&gt; invokers, URL url, Invocation invocation);</w:t>
      </w:r>
    </w:p>
    <w:p>
      <w:pPr>
        <w:pStyle w:val="7"/>
      </w:pPr>
      <w:r>
        <w:t>RandomLoadBalance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protected</w:t>
      </w:r>
      <w:r>
        <w:rPr>
          <w:rStyle w:val="22"/>
          <w:rFonts w:hint="default" w:ascii="Consolas" w:hAnsi="Consolas" w:eastAsia="Consolas" w:cs="Consolas"/>
          <w:color w:val="000000"/>
          <w:sz w:val="21"/>
          <w:szCs w:val="21"/>
          <w:shd w:val="clear" w:fill="F6F8FA"/>
        </w:rPr>
        <w:t xml:space="preserve"> &lt;T&gt; Invoker&lt;T&gt; </w:t>
      </w:r>
      <w:r>
        <w:rPr>
          <w:rFonts w:hint="default" w:ascii="Consolas" w:hAnsi="Consolas" w:eastAsia="Consolas" w:cs="Consolas"/>
          <w:color w:val="000000"/>
          <w:sz w:val="21"/>
          <w:szCs w:val="21"/>
          <w:shd w:val="clear" w:fill="F6F8FA"/>
        </w:rPr>
        <w:t>doSelect</w:t>
      </w:r>
      <w:r>
        <w:rPr>
          <w:rStyle w:val="22"/>
          <w:rFonts w:hint="default" w:ascii="Consolas" w:hAnsi="Consolas" w:eastAsia="Consolas" w:cs="Consolas"/>
          <w:color w:val="000000"/>
          <w:sz w:val="21"/>
          <w:szCs w:val="21"/>
          <w:shd w:val="clear" w:fill="F6F8FA"/>
        </w:rPr>
        <w:t>(List&lt;Invoker&lt;T&gt;&gt; invokers, URL url, Invocation invocation)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int</w:t>
      </w:r>
      <w:r>
        <w:rPr>
          <w:rStyle w:val="22"/>
          <w:rFonts w:hint="default" w:ascii="Consolas" w:hAnsi="Consolas" w:eastAsia="Consolas" w:cs="Consolas"/>
          <w:color w:val="000000"/>
          <w:sz w:val="21"/>
          <w:szCs w:val="21"/>
          <w:shd w:val="clear" w:fill="F6F8FA"/>
        </w:rPr>
        <w:t xml:space="preserve"> length = invokers.</w:t>
      </w:r>
      <w:r>
        <w:rPr>
          <w:rFonts w:hint="default" w:ascii="Consolas" w:hAnsi="Consolas" w:eastAsia="Consolas" w:cs="Consolas"/>
          <w:color w:val="000000"/>
          <w:sz w:val="21"/>
          <w:szCs w:val="21"/>
          <w:shd w:val="clear" w:fill="F6F8FA"/>
        </w:rPr>
        <w:t>size</w:t>
      </w:r>
      <w:r>
        <w:rPr>
          <w:rStyle w:val="22"/>
          <w:rFonts w:hint="default" w:ascii="Consolas" w:hAnsi="Consolas" w:eastAsia="Consolas" w:cs="Consolas"/>
          <w:color w:val="000000"/>
          <w:sz w:val="21"/>
          <w:szCs w:val="21"/>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int</w:t>
      </w:r>
      <w:r>
        <w:rPr>
          <w:rStyle w:val="22"/>
          <w:rFonts w:hint="default" w:ascii="Consolas" w:hAnsi="Consolas" w:eastAsia="Consolas" w:cs="Consolas"/>
          <w:color w:val="000000"/>
          <w:sz w:val="21"/>
          <w:szCs w:val="21"/>
          <w:shd w:val="clear" w:fill="F6F8FA"/>
        </w:rPr>
        <w:t xml:space="preserve"> totalWeight = </w:t>
      </w:r>
      <w:r>
        <w:rPr>
          <w:rFonts w:hint="default" w:ascii="Consolas" w:hAnsi="Consolas" w:eastAsia="Consolas" w:cs="Consolas"/>
          <w:color w:val="000000"/>
          <w:sz w:val="21"/>
          <w:szCs w:val="21"/>
          <w:shd w:val="clear" w:fill="F6F8FA"/>
        </w:rPr>
        <w:t>0</w:t>
      </w: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boolean</w:t>
      </w:r>
      <w:r>
        <w:rPr>
          <w:rStyle w:val="22"/>
          <w:rFonts w:hint="default" w:ascii="Consolas" w:hAnsi="Consolas" w:eastAsia="Consolas" w:cs="Consolas"/>
          <w:color w:val="000000"/>
          <w:sz w:val="21"/>
          <w:szCs w:val="21"/>
          <w:shd w:val="clear" w:fill="F6F8FA"/>
        </w:rPr>
        <w:t xml:space="preserve"> sameWeight = </w:t>
      </w:r>
      <w:r>
        <w:rPr>
          <w:rFonts w:hint="default" w:ascii="Consolas" w:hAnsi="Consolas" w:eastAsia="Consolas" w:cs="Consolas"/>
          <w:color w:val="000000"/>
          <w:sz w:val="21"/>
          <w:szCs w:val="21"/>
          <w:shd w:val="clear" w:fill="F6F8FA"/>
        </w:rPr>
        <w:t>true</w:t>
      </w: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for</w:t>
      </w: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int</w:t>
      </w:r>
      <w:r>
        <w:rPr>
          <w:rStyle w:val="22"/>
          <w:rFonts w:hint="default" w:ascii="Consolas" w:hAnsi="Consolas" w:eastAsia="Consolas" w:cs="Consolas"/>
          <w:color w:val="000000"/>
          <w:sz w:val="21"/>
          <w:szCs w:val="21"/>
          <w:shd w:val="clear" w:fill="F6F8FA"/>
        </w:rPr>
        <w:t xml:space="preserve"> i = </w:t>
      </w:r>
      <w:r>
        <w:rPr>
          <w:rFonts w:hint="default" w:ascii="Consolas" w:hAnsi="Consolas" w:eastAsia="Consolas" w:cs="Consolas"/>
          <w:color w:val="000000"/>
          <w:sz w:val="21"/>
          <w:szCs w:val="21"/>
          <w:shd w:val="clear" w:fill="F6F8FA"/>
        </w:rPr>
        <w:t>0</w:t>
      </w:r>
      <w:r>
        <w:rPr>
          <w:rStyle w:val="22"/>
          <w:rFonts w:hint="default" w:ascii="Consolas" w:hAnsi="Consolas" w:eastAsia="Consolas" w:cs="Consolas"/>
          <w:color w:val="000000"/>
          <w:sz w:val="21"/>
          <w:szCs w:val="21"/>
          <w:shd w:val="clear" w:fill="F6F8FA"/>
        </w:rPr>
        <w:t>; i &lt; length; i++)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int</w:t>
      </w:r>
      <w:r>
        <w:rPr>
          <w:rStyle w:val="22"/>
          <w:rFonts w:hint="default" w:ascii="Consolas" w:hAnsi="Consolas" w:eastAsia="Consolas" w:cs="Consolas"/>
          <w:color w:val="000000"/>
          <w:sz w:val="21"/>
          <w:szCs w:val="21"/>
          <w:shd w:val="clear" w:fill="F6F8FA"/>
        </w:rPr>
        <w:t xml:space="preserve"> weight = </w:t>
      </w:r>
      <w:r>
        <w:rPr>
          <w:rFonts w:hint="default" w:ascii="Consolas" w:hAnsi="Consolas" w:eastAsia="Consolas" w:cs="Consolas"/>
          <w:color w:val="000000"/>
          <w:sz w:val="21"/>
          <w:szCs w:val="21"/>
          <w:shd w:val="clear" w:fill="F6F8FA"/>
        </w:rPr>
        <w:t>getWeight</w:t>
      </w:r>
      <w:r>
        <w:rPr>
          <w:rStyle w:val="22"/>
          <w:rFonts w:hint="default" w:ascii="Consolas" w:hAnsi="Consolas" w:eastAsia="Consolas" w:cs="Consolas"/>
          <w:color w:val="000000"/>
          <w:sz w:val="21"/>
          <w:szCs w:val="21"/>
          <w:shd w:val="clear" w:fill="F6F8FA"/>
        </w:rPr>
        <w:t>(invokers.</w:t>
      </w:r>
      <w:r>
        <w:rPr>
          <w:rFonts w:hint="default" w:ascii="Consolas" w:hAnsi="Consolas" w:eastAsia="Consolas" w:cs="Consolas"/>
          <w:color w:val="000000"/>
          <w:sz w:val="21"/>
          <w:szCs w:val="21"/>
          <w:shd w:val="clear" w:fill="F6F8FA"/>
        </w:rPr>
        <w:t>get</w:t>
      </w:r>
      <w:r>
        <w:rPr>
          <w:rStyle w:val="22"/>
          <w:rFonts w:hint="default" w:ascii="Consolas" w:hAnsi="Consolas" w:eastAsia="Consolas" w:cs="Consolas"/>
          <w:color w:val="000000"/>
          <w:sz w:val="21"/>
          <w:szCs w:val="21"/>
          <w:shd w:val="clear" w:fill="F6F8FA"/>
        </w:rPr>
        <w:t>(i), invocation);</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totalWeight += weight;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if</w:t>
      </w:r>
      <w:r>
        <w:rPr>
          <w:rStyle w:val="22"/>
          <w:rFonts w:hint="default" w:ascii="Consolas" w:hAnsi="Consolas" w:eastAsia="Consolas" w:cs="Consolas"/>
          <w:color w:val="000000"/>
          <w:sz w:val="21"/>
          <w:szCs w:val="21"/>
          <w:shd w:val="clear" w:fill="F6F8FA"/>
        </w:rPr>
        <w:t xml:space="preserve"> (sameWeight &amp;&amp; i &gt; </w:t>
      </w:r>
      <w:r>
        <w:rPr>
          <w:rFonts w:hint="default" w:ascii="Consolas" w:hAnsi="Consolas" w:eastAsia="Consolas" w:cs="Consolas"/>
          <w:color w:val="000000"/>
          <w:sz w:val="21"/>
          <w:szCs w:val="21"/>
          <w:shd w:val="clear" w:fill="F6F8FA"/>
        </w:rPr>
        <w:t>0</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&amp;&amp; weight != </w:t>
      </w:r>
      <w:r>
        <w:rPr>
          <w:rFonts w:hint="default" w:ascii="Consolas" w:hAnsi="Consolas" w:eastAsia="Consolas" w:cs="Consolas"/>
          <w:color w:val="000000"/>
          <w:sz w:val="21"/>
          <w:szCs w:val="21"/>
          <w:shd w:val="clear" w:fill="F6F8FA"/>
        </w:rPr>
        <w:t>getWeight</w:t>
      </w:r>
      <w:r>
        <w:rPr>
          <w:rStyle w:val="22"/>
          <w:rFonts w:hint="default" w:ascii="Consolas" w:hAnsi="Consolas" w:eastAsia="Consolas" w:cs="Consolas"/>
          <w:color w:val="000000"/>
          <w:sz w:val="21"/>
          <w:szCs w:val="21"/>
          <w:shd w:val="clear" w:fill="F6F8FA"/>
        </w:rPr>
        <w:t>(invokers.</w:t>
      </w:r>
      <w:r>
        <w:rPr>
          <w:rFonts w:hint="default" w:ascii="Consolas" w:hAnsi="Consolas" w:eastAsia="Consolas" w:cs="Consolas"/>
          <w:color w:val="000000"/>
          <w:sz w:val="21"/>
          <w:szCs w:val="21"/>
          <w:shd w:val="clear" w:fill="F6F8FA"/>
        </w:rPr>
        <w:t>get</w:t>
      </w:r>
      <w:r>
        <w:rPr>
          <w:rStyle w:val="22"/>
          <w:rFonts w:hint="default" w:ascii="Consolas" w:hAnsi="Consolas" w:eastAsia="Consolas" w:cs="Consolas"/>
          <w:color w:val="000000"/>
          <w:sz w:val="21"/>
          <w:szCs w:val="21"/>
          <w:shd w:val="clear" w:fill="F6F8FA"/>
        </w:rPr>
        <w:t xml:space="preserve">(i - </w:t>
      </w:r>
      <w:r>
        <w:rPr>
          <w:rFonts w:hint="default" w:ascii="Consolas" w:hAnsi="Consolas" w:eastAsia="Consolas" w:cs="Consolas"/>
          <w:color w:val="000000"/>
          <w:sz w:val="21"/>
          <w:szCs w:val="21"/>
          <w:shd w:val="clear" w:fill="F6F8FA"/>
        </w:rPr>
        <w:t>1</w:t>
      </w:r>
      <w:r>
        <w:rPr>
          <w:rStyle w:val="22"/>
          <w:rFonts w:hint="default" w:ascii="Consolas" w:hAnsi="Consolas" w:eastAsia="Consolas" w:cs="Consolas"/>
          <w:color w:val="000000"/>
          <w:sz w:val="21"/>
          <w:szCs w:val="21"/>
          <w:shd w:val="clear" w:fill="F6F8FA"/>
        </w:rPr>
        <w:t>), invocation))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sameWeight = </w:t>
      </w:r>
      <w:r>
        <w:rPr>
          <w:rFonts w:hint="default" w:ascii="Consolas" w:hAnsi="Consolas" w:eastAsia="Consolas" w:cs="Consolas"/>
          <w:color w:val="000000"/>
          <w:sz w:val="21"/>
          <w:szCs w:val="21"/>
          <w:shd w:val="clear" w:fill="F6F8FA"/>
        </w:rPr>
        <w:t>false</w:t>
      </w: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if</w:t>
      </w:r>
      <w:r>
        <w:rPr>
          <w:rStyle w:val="22"/>
          <w:rFonts w:hint="default" w:ascii="Consolas" w:hAnsi="Consolas" w:eastAsia="Consolas" w:cs="Consolas"/>
          <w:color w:val="000000"/>
          <w:sz w:val="21"/>
          <w:szCs w:val="21"/>
          <w:shd w:val="clear" w:fill="F6F8FA"/>
        </w:rPr>
        <w:t xml:space="preserve"> (totalWeight &gt; </w:t>
      </w:r>
      <w:r>
        <w:rPr>
          <w:rFonts w:hint="default" w:ascii="Consolas" w:hAnsi="Consolas" w:eastAsia="Consolas" w:cs="Consolas"/>
          <w:color w:val="000000"/>
          <w:sz w:val="21"/>
          <w:szCs w:val="21"/>
          <w:shd w:val="clear" w:fill="F6F8FA"/>
        </w:rPr>
        <w:t>0</w:t>
      </w:r>
      <w:r>
        <w:rPr>
          <w:rStyle w:val="22"/>
          <w:rFonts w:hint="default" w:ascii="Consolas" w:hAnsi="Consolas" w:eastAsia="Consolas" w:cs="Consolas"/>
          <w:color w:val="000000"/>
          <w:sz w:val="21"/>
          <w:szCs w:val="21"/>
          <w:shd w:val="clear" w:fill="F6F8FA"/>
        </w:rPr>
        <w:t xml:space="preserve"> &amp;&amp; ! sameWeight)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int</w:t>
      </w:r>
      <w:r>
        <w:rPr>
          <w:rStyle w:val="22"/>
          <w:rFonts w:hint="default" w:ascii="Consolas" w:hAnsi="Consolas" w:eastAsia="Consolas" w:cs="Consolas"/>
          <w:color w:val="000000"/>
          <w:sz w:val="21"/>
          <w:szCs w:val="21"/>
          <w:shd w:val="clear" w:fill="F6F8FA"/>
        </w:rPr>
        <w:t xml:space="preserve"> offset = random.</w:t>
      </w:r>
      <w:r>
        <w:rPr>
          <w:rFonts w:hint="default" w:ascii="Consolas" w:hAnsi="Consolas" w:eastAsia="Consolas" w:cs="Consolas"/>
          <w:color w:val="000000"/>
          <w:sz w:val="21"/>
          <w:szCs w:val="21"/>
          <w:shd w:val="clear" w:fill="F6F8FA"/>
        </w:rPr>
        <w:t>nextInt</w:t>
      </w:r>
      <w:r>
        <w:rPr>
          <w:rStyle w:val="22"/>
          <w:rFonts w:hint="default" w:ascii="Consolas" w:hAnsi="Consolas" w:eastAsia="Consolas" w:cs="Consolas"/>
          <w:color w:val="000000"/>
          <w:sz w:val="21"/>
          <w:szCs w:val="21"/>
          <w:shd w:val="clear" w:fill="F6F8FA"/>
        </w:rPr>
        <w:t>(totalWeight);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for</w:t>
      </w: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int</w:t>
      </w:r>
      <w:r>
        <w:rPr>
          <w:rStyle w:val="22"/>
          <w:rFonts w:hint="default" w:ascii="Consolas" w:hAnsi="Consolas" w:eastAsia="Consolas" w:cs="Consolas"/>
          <w:color w:val="000000"/>
          <w:sz w:val="21"/>
          <w:szCs w:val="21"/>
          <w:shd w:val="clear" w:fill="F6F8FA"/>
        </w:rPr>
        <w:t xml:space="preserve"> i = </w:t>
      </w:r>
      <w:r>
        <w:rPr>
          <w:rFonts w:hint="default" w:ascii="Consolas" w:hAnsi="Consolas" w:eastAsia="Consolas" w:cs="Consolas"/>
          <w:color w:val="000000"/>
          <w:sz w:val="21"/>
          <w:szCs w:val="21"/>
          <w:shd w:val="clear" w:fill="F6F8FA"/>
        </w:rPr>
        <w:t>0</w:t>
      </w:r>
      <w:r>
        <w:rPr>
          <w:rStyle w:val="22"/>
          <w:rFonts w:hint="default" w:ascii="Consolas" w:hAnsi="Consolas" w:eastAsia="Consolas" w:cs="Consolas"/>
          <w:color w:val="000000"/>
          <w:sz w:val="21"/>
          <w:szCs w:val="21"/>
          <w:shd w:val="clear" w:fill="F6F8FA"/>
        </w:rPr>
        <w:t>; i &lt; length; i++)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offset -= </w:t>
      </w:r>
      <w:r>
        <w:rPr>
          <w:rFonts w:hint="default" w:ascii="Consolas" w:hAnsi="Consolas" w:eastAsia="Consolas" w:cs="Consolas"/>
          <w:color w:val="000000"/>
          <w:sz w:val="21"/>
          <w:szCs w:val="21"/>
          <w:shd w:val="clear" w:fill="F6F8FA"/>
        </w:rPr>
        <w:t>getWeight</w:t>
      </w:r>
      <w:r>
        <w:rPr>
          <w:rStyle w:val="22"/>
          <w:rFonts w:hint="default" w:ascii="Consolas" w:hAnsi="Consolas" w:eastAsia="Consolas" w:cs="Consolas"/>
          <w:color w:val="000000"/>
          <w:sz w:val="21"/>
          <w:szCs w:val="21"/>
          <w:shd w:val="clear" w:fill="F6F8FA"/>
        </w:rPr>
        <w:t>(invokers.</w:t>
      </w:r>
      <w:r>
        <w:rPr>
          <w:rFonts w:hint="default" w:ascii="Consolas" w:hAnsi="Consolas" w:eastAsia="Consolas" w:cs="Consolas"/>
          <w:color w:val="000000"/>
          <w:sz w:val="21"/>
          <w:szCs w:val="21"/>
          <w:shd w:val="clear" w:fill="F6F8FA"/>
        </w:rPr>
        <w:t>get</w:t>
      </w:r>
      <w:r>
        <w:rPr>
          <w:rStyle w:val="22"/>
          <w:rFonts w:hint="default" w:ascii="Consolas" w:hAnsi="Consolas" w:eastAsia="Consolas" w:cs="Consolas"/>
          <w:color w:val="000000"/>
          <w:sz w:val="21"/>
          <w:szCs w:val="21"/>
          <w:shd w:val="clear" w:fill="F6F8FA"/>
        </w:rPr>
        <w:t>(i), invocation);</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if</w:t>
      </w:r>
      <w:r>
        <w:rPr>
          <w:rStyle w:val="22"/>
          <w:rFonts w:hint="default" w:ascii="Consolas" w:hAnsi="Consolas" w:eastAsia="Consolas" w:cs="Consolas"/>
          <w:color w:val="000000"/>
          <w:sz w:val="21"/>
          <w:szCs w:val="21"/>
          <w:shd w:val="clear" w:fill="F6F8FA"/>
        </w:rPr>
        <w:t xml:space="preserve"> (offset &lt; </w:t>
      </w:r>
      <w:r>
        <w:rPr>
          <w:rFonts w:hint="default" w:ascii="Consolas" w:hAnsi="Consolas" w:eastAsia="Consolas" w:cs="Consolas"/>
          <w:color w:val="000000"/>
          <w:sz w:val="21"/>
          <w:szCs w:val="21"/>
          <w:shd w:val="clear" w:fill="F6F8FA"/>
        </w:rPr>
        <w:t>0</w:t>
      </w:r>
      <w:r>
        <w:rPr>
          <w:rStyle w:val="22"/>
          <w:rFonts w:hint="default" w:ascii="Consolas" w:hAnsi="Consolas" w:eastAsia="Consolas" w:cs="Consolas"/>
          <w:color w:val="000000"/>
          <w:sz w:val="21"/>
          <w:szCs w:val="21"/>
          <w:shd w:val="clear" w:fill="F6F8FA"/>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return</w:t>
      </w:r>
      <w:r>
        <w:rPr>
          <w:rStyle w:val="22"/>
          <w:rFonts w:hint="default" w:ascii="Consolas" w:hAnsi="Consolas" w:eastAsia="Consolas" w:cs="Consolas"/>
          <w:color w:val="000000"/>
          <w:sz w:val="21"/>
          <w:szCs w:val="21"/>
          <w:shd w:val="clear" w:fill="F6F8FA"/>
        </w:rPr>
        <w:t xml:space="preserve"> invokers.</w:t>
      </w:r>
      <w:r>
        <w:rPr>
          <w:rFonts w:hint="default" w:ascii="Consolas" w:hAnsi="Consolas" w:eastAsia="Consolas" w:cs="Consolas"/>
          <w:color w:val="000000"/>
          <w:sz w:val="21"/>
          <w:szCs w:val="21"/>
          <w:shd w:val="clear" w:fill="F6F8FA"/>
        </w:rPr>
        <w:t>get</w:t>
      </w:r>
      <w:r>
        <w:rPr>
          <w:rStyle w:val="22"/>
          <w:rFonts w:hint="default" w:ascii="Consolas" w:hAnsi="Consolas" w:eastAsia="Consolas" w:cs="Consolas"/>
          <w:color w:val="000000"/>
          <w:sz w:val="21"/>
          <w:szCs w:val="21"/>
          <w:shd w:val="clear" w:fill="F6F8FA"/>
        </w:rPr>
        <w:t>(i);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return</w:t>
      </w:r>
      <w:r>
        <w:rPr>
          <w:rStyle w:val="22"/>
          <w:rFonts w:hint="default" w:ascii="Consolas" w:hAnsi="Consolas" w:eastAsia="Consolas" w:cs="Consolas"/>
          <w:color w:val="000000"/>
          <w:sz w:val="21"/>
          <w:szCs w:val="21"/>
          <w:shd w:val="clear" w:fill="F6F8FA"/>
        </w:rPr>
        <w:t xml:space="preserve"> invokers.</w:t>
      </w:r>
      <w:r>
        <w:rPr>
          <w:rFonts w:hint="default" w:ascii="Consolas" w:hAnsi="Consolas" w:eastAsia="Consolas" w:cs="Consolas"/>
          <w:color w:val="000000"/>
          <w:sz w:val="21"/>
          <w:szCs w:val="21"/>
          <w:shd w:val="clear" w:fill="F6F8FA"/>
        </w:rPr>
        <w:t>get</w:t>
      </w:r>
      <w:r>
        <w:rPr>
          <w:rStyle w:val="22"/>
          <w:rFonts w:hint="default" w:ascii="Consolas" w:hAnsi="Consolas" w:eastAsia="Consolas" w:cs="Consolas"/>
          <w:color w:val="000000"/>
          <w:sz w:val="21"/>
          <w:szCs w:val="21"/>
          <w:shd w:val="clear" w:fill="F6F8FA"/>
        </w:rPr>
        <w:t>(random.</w:t>
      </w:r>
      <w:r>
        <w:rPr>
          <w:rFonts w:hint="default" w:ascii="Consolas" w:hAnsi="Consolas" w:eastAsia="Consolas" w:cs="Consolas"/>
          <w:color w:val="000000"/>
          <w:sz w:val="21"/>
          <w:szCs w:val="21"/>
          <w:shd w:val="clear" w:fill="F6F8FA"/>
        </w:rPr>
        <w:t>nextInt</w:t>
      </w:r>
      <w:r>
        <w:rPr>
          <w:rStyle w:val="22"/>
          <w:rFonts w:hint="default" w:ascii="Consolas" w:hAnsi="Consolas" w:eastAsia="Consolas" w:cs="Consolas"/>
          <w:color w:val="000000"/>
          <w:sz w:val="21"/>
          <w:szCs w:val="21"/>
          <w:shd w:val="clear" w:fill="F6F8FA"/>
        </w:rPr>
        <w:t>(length));</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Fonts w:hint="default" w:ascii="Consolas" w:hAnsi="Consolas" w:eastAsia="Consolas" w:cs="Consolas"/>
          <w:color w:val="000000"/>
          <w:sz w:val="21"/>
          <w:szCs w:val="21"/>
        </w:rPr>
      </w:pPr>
      <w:r>
        <w:rPr>
          <w:rStyle w:val="22"/>
          <w:rFonts w:hint="default" w:ascii="Consolas" w:hAnsi="Consolas" w:eastAsia="Consolas" w:cs="Consolas"/>
          <w:color w:val="000000"/>
          <w:sz w:val="21"/>
          <w:szCs w:val="21"/>
          <w:shd w:val="clear" w:fill="F6F8FA"/>
        </w:rPr>
        <w:t xml:space="preserve">    }</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color w:val="4F4F4F"/>
          <w:sz w:val="24"/>
          <w:szCs w:val="24"/>
        </w:rPr>
      </w:pPr>
      <w:r>
        <w:rPr>
          <w:rFonts w:hint="eastAsia" w:ascii="微软雅黑" w:hAnsi="微软雅黑" w:eastAsia="微软雅黑" w:cs="微软雅黑"/>
          <w:color w:val="4F4F4F"/>
          <w:sz w:val="24"/>
          <w:szCs w:val="24"/>
        </w:rPr>
        <w:t>RandomLoadBalance 实现很简单，如果每个提供者的权重都相同，那么根据列表长度直接随机选取一个，</w:t>
      </w:r>
      <w:r>
        <w:rPr>
          <w:rFonts w:hint="eastAsia" w:ascii="微软雅黑" w:hAnsi="微软雅黑" w:eastAsia="微软雅黑" w:cs="微软雅黑"/>
          <w:color w:val="4F4F4F"/>
          <w:sz w:val="24"/>
          <w:szCs w:val="24"/>
        </w:rPr>
        <w:br w:type="textWrapping"/>
      </w:r>
      <w:r>
        <w:rPr>
          <w:rFonts w:hint="eastAsia" w:ascii="微软雅黑" w:hAnsi="微软雅黑" w:cs="微软雅黑"/>
          <w:color w:val="4F4F4F"/>
          <w:sz w:val="24"/>
          <w:szCs w:val="24"/>
          <w:lang w:val="en-US" w:eastAsia="zh-CN"/>
        </w:rPr>
        <w:tab/>
      </w:r>
      <w:r>
        <w:rPr>
          <w:rFonts w:hint="eastAsia" w:ascii="微软雅黑" w:hAnsi="微软雅黑" w:eastAsia="微软雅黑" w:cs="微软雅黑"/>
          <w:color w:val="4F4F4F"/>
          <w:sz w:val="24"/>
          <w:szCs w:val="24"/>
        </w:rPr>
        <w:t>如果权重不同，累加权重值。根据0~累加的权重值 选取一个随机数，然后判断该随机数落在那个提供者上。</w:t>
      </w:r>
    </w:p>
    <w:p>
      <w:pPr>
        <w:pStyle w:val="7"/>
      </w:pPr>
      <w:r>
        <w:t>RoundRobinLoadBalance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private</w:t>
      </w: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final</w:t>
      </w:r>
      <w:r>
        <w:rPr>
          <w:rStyle w:val="22"/>
          <w:rFonts w:hint="default" w:ascii="Consolas" w:hAnsi="Consolas" w:eastAsia="Consolas" w:cs="Consolas"/>
          <w:color w:val="000000"/>
          <w:sz w:val="21"/>
          <w:szCs w:val="21"/>
          <w:shd w:val="clear" w:fill="F6F8FA"/>
        </w:rPr>
        <w:t xml:space="preserve"> ConcurrentMap&lt;String, AtomicPositiveInteger&gt; sequences = </w:t>
      </w:r>
      <w:r>
        <w:rPr>
          <w:rFonts w:hint="default" w:ascii="Consolas" w:hAnsi="Consolas" w:eastAsia="Consolas" w:cs="Consolas"/>
          <w:color w:val="000000"/>
          <w:sz w:val="21"/>
          <w:szCs w:val="21"/>
          <w:shd w:val="clear" w:fill="F6F8FA"/>
        </w:rPr>
        <w:t>new</w:t>
      </w:r>
      <w:r>
        <w:rPr>
          <w:rStyle w:val="22"/>
          <w:rFonts w:hint="default" w:ascii="Consolas" w:hAnsi="Consolas" w:eastAsia="Consolas" w:cs="Consolas"/>
          <w:color w:val="000000"/>
          <w:sz w:val="21"/>
          <w:szCs w:val="21"/>
          <w:shd w:val="clear" w:fill="F6F8FA"/>
        </w:rPr>
        <w:t xml:space="preserve"> ConcurrentHashMap&lt;String, AtomicPositiveInteger&gt;();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private</w:t>
      </w: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final</w:t>
      </w:r>
      <w:r>
        <w:rPr>
          <w:rStyle w:val="22"/>
          <w:rFonts w:hint="default" w:ascii="Consolas" w:hAnsi="Consolas" w:eastAsia="Consolas" w:cs="Consolas"/>
          <w:color w:val="000000"/>
          <w:sz w:val="21"/>
          <w:szCs w:val="21"/>
          <w:shd w:val="clear" w:fill="F6F8FA"/>
        </w:rPr>
        <w:t xml:space="preserve"> ConcurrentMap&lt;String, AtomicPositiveInteger&gt; weightSequences = </w:t>
      </w:r>
      <w:r>
        <w:rPr>
          <w:rFonts w:hint="default" w:ascii="Consolas" w:hAnsi="Consolas" w:eastAsia="Consolas" w:cs="Consolas"/>
          <w:color w:val="000000"/>
          <w:sz w:val="21"/>
          <w:szCs w:val="21"/>
          <w:shd w:val="clear" w:fill="F6F8FA"/>
        </w:rPr>
        <w:t>new</w:t>
      </w:r>
      <w:r>
        <w:rPr>
          <w:rStyle w:val="22"/>
          <w:rFonts w:hint="default" w:ascii="Consolas" w:hAnsi="Consolas" w:eastAsia="Consolas" w:cs="Consolas"/>
          <w:color w:val="000000"/>
          <w:sz w:val="21"/>
          <w:szCs w:val="21"/>
          <w:shd w:val="clear" w:fill="F6F8FA"/>
        </w:rPr>
        <w:t xml:space="preserve"> ConcurrentHashMap&lt;String, AtomicPositiveInteger&gt;();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protected</w:t>
      </w:r>
      <w:r>
        <w:rPr>
          <w:rStyle w:val="22"/>
          <w:rFonts w:hint="default" w:ascii="Consolas" w:hAnsi="Consolas" w:eastAsia="Consolas" w:cs="Consolas"/>
          <w:color w:val="000000"/>
          <w:sz w:val="21"/>
          <w:szCs w:val="21"/>
          <w:shd w:val="clear" w:fill="F6F8FA"/>
        </w:rPr>
        <w:t xml:space="preserve"> &lt;T&gt; Invoker&lt;T&gt; </w:t>
      </w:r>
      <w:r>
        <w:rPr>
          <w:rFonts w:hint="default" w:ascii="Consolas" w:hAnsi="Consolas" w:eastAsia="Consolas" w:cs="Consolas"/>
          <w:color w:val="000000"/>
          <w:sz w:val="21"/>
          <w:szCs w:val="21"/>
          <w:shd w:val="clear" w:fill="F6F8FA"/>
        </w:rPr>
        <w:t>doSelect</w:t>
      </w:r>
      <w:r>
        <w:rPr>
          <w:rStyle w:val="22"/>
          <w:rFonts w:hint="default" w:ascii="Consolas" w:hAnsi="Consolas" w:eastAsia="Consolas" w:cs="Consolas"/>
          <w:color w:val="000000"/>
          <w:sz w:val="21"/>
          <w:szCs w:val="21"/>
          <w:shd w:val="clear" w:fill="F6F8FA"/>
        </w:rPr>
        <w:t>(List&lt;Invoker&lt;T&gt;&gt; invokers, URL url, Invocation invocation)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String key = invokers.</w:t>
      </w:r>
      <w:r>
        <w:rPr>
          <w:rFonts w:hint="default" w:ascii="Consolas" w:hAnsi="Consolas" w:eastAsia="Consolas" w:cs="Consolas"/>
          <w:color w:val="000000"/>
          <w:sz w:val="21"/>
          <w:szCs w:val="21"/>
          <w:shd w:val="clear" w:fill="F6F8FA"/>
        </w:rPr>
        <w:t>get</w:t>
      </w:r>
      <w:r>
        <w:rPr>
          <w:rStyle w:val="22"/>
          <w:rFonts w:hint="default" w:ascii="Consolas" w:hAnsi="Consolas" w:eastAsia="Consolas" w:cs="Consolas"/>
          <w:color w:val="000000"/>
          <w:sz w:val="21"/>
          <w:szCs w:val="21"/>
          <w:shd w:val="clear" w:fill="F6F8FA"/>
        </w:rPr>
        <w:t>(</w:t>
      </w:r>
      <w:r>
        <w:rPr>
          <w:rFonts w:hint="default" w:ascii="Consolas" w:hAnsi="Consolas" w:eastAsia="Consolas" w:cs="Consolas"/>
          <w:color w:val="000000"/>
          <w:sz w:val="21"/>
          <w:szCs w:val="21"/>
          <w:shd w:val="clear" w:fill="F6F8FA"/>
        </w:rPr>
        <w:t>0</w:t>
      </w:r>
      <w:r>
        <w:rPr>
          <w:rStyle w:val="22"/>
          <w:rFonts w:hint="default" w:ascii="Consolas" w:hAnsi="Consolas" w:eastAsia="Consolas" w:cs="Consolas"/>
          <w:color w:val="000000"/>
          <w:sz w:val="21"/>
          <w:szCs w:val="21"/>
          <w:shd w:val="clear" w:fill="F6F8FA"/>
        </w:rPr>
        <w:t>).</w:t>
      </w:r>
      <w:r>
        <w:rPr>
          <w:rFonts w:hint="default" w:ascii="Consolas" w:hAnsi="Consolas" w:eastAsia="Consolas" w:cs="Consolas"/>
          <w:color w:val="000000"/>
          <w:sz w:val="21"/>
          <w:szCs w:val="21"/>
          <w:shd w:val="clear" w:fill="F6F8FA"/>
        </w:rPr>
        <w:t>getUrl</w:t>
      </w:r>
      <w:r>
        <w:rPr>
          <w:rStyle w:val="22"/>
          <w:rFonts w:hint="default" w:ascii="Consolas" w:hAnsi="Consolas" w:eastAsia="Consolas" w:cs="Consolas"/>
          <w:color w:val="000000"/>
          <w:sz w:val="21"/>
          <w:szCs w:val="21"/>
          <w:shd w:val="clear" w:fill="F6F8FA"/>
        </w:rPr>
        <w:t>().</w:t>
      </w:r>
      <w:r>
        <w:rPr>
          <w:rFonts w:hint="default" w:ascii="Consolas" w:hAnsi="Consolas" w:eastAsia="Consolas" w:cs="Consolas"/>
          <w:color w:val="000000"/>
          <w:sz w:val="21"/>
          <w:szCs w:val="21"/>
          <w:shd w:val="clear" w:fill="F6F8FA"/>
        </w:rPr>
        <w:t>getServiceKey</w:t>
      </w:r>
      <w:r>
        <w:rPr>
          <w:rStyle w:val="22"/>
          <w:rFonts w:hint="default" w:ascii="Consolas" w:hAnsi="Consolas" w:eastAsia="Consolas" w:cs="Consolas"/>
          <w:color w:val="000000"/>
          <w:sz w:val="21"/>
          <w:szCs w:val="21"/>
          <w:shd w:val="clear" w:fill="F6F8FA"/>
        </w:rPr>
        <w:t xml:space="preserve">() + </w:t>
      </w:r>
      <w:r>
        <w:rPr>
          <w:rFonts w:hint="default" w:ascii="Consolas" w:hAnsi="Consolas" w:eastAsia="Consolas" w:cs="Consolas"/>
          <w:color w:val="000000"/>
          <w:sz w:val="21"/>
          <w:szCs w:val="21"/>
          <w:shd w:val="clear" w:fill="F6F8FA"/>
        </w:rPr>
        <w:t>"."</w:t>
      </w:r>
      <w:r>
        <w:rPr>
          <w:rStyle w:val="22"/>
          <w:rFonts w:hint="default" w:ascii="Consolas" w:hAnsi="Consolas" w:eastAsia="Consolas" w:cs="Consolas"/>
          <w:color w:val="000000"/>
          <w:sz w:val="21"/>
          <w:szCs w:val="21"/>
          <w:shd w:val="clear" w:fill="F6F8FA"/>
        </w:rPr>
        <w:t xml:space="preserve"> + invocation.</w:t>
      </w:r>
      <w:r>
        <w:rPr>
          <w:rFonts w:hint="default" w:ascii="Consolas" w:hAnsi="Consolas" w:eastAsia="Consolas" w:cs="Consolas"/>
          <w:color w:val="000000"/>
          <w:sz w:val="21"/>
          <w:szCs w:val="21"/>
          <w:shd w:val="clear" w:fill="F6F8FA"/>
        </w:rPr>
        <w:t>getMethodName</w:t>
      </w:r>
      <w:r>
        <w:rPr>
          <w:rStyle w:val="22"/>
          <w:rFonts w:hint="default" w:ascii="Consolas" w:hAnsi="Consolas" w:eastAsia="Consolas" w:cs="Consolas"/>
          <w:color w:val="000000"/>
          <w:sz w:val="21"/>
          <w:szCs w:val="21"/>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int</w:t>
      </w:r>
      <w:r>
        <w:rPr>
          <w:rStyle w:val="22"/>
          <w:rFonts w:hint="default" w:ascii="Consolas" w:hAnsi="Consolas" w:eastAsia="Consolas" w:cs="Consolas"/>
          <w:color w:val="000000"/>
          <w:sz w:val="21"/>
          <w:szCs w:val="21"/>
          <w:shd w:val="clear" w:fill="F6F8FA"/>
        </w:rPr>
        <w:t xml:space="preserve"> length = invokers.</w:t>
      </w:r>
      <w:r>
        <w:rPr>
          <w:rFonts w:hint="default" w:ascii="Consolas" w:hAnsi="Consolas" w:eastAsia="Consolas" w:cs="Consolas"/>
          <w:color w:val="000000"/>
          <w:sz w:val="21"/>
          <w:szCs w:val="21"/>
          <w:shd w:val="clear" w:fill="F6F8FA"/>
        </w:rPr>
        <w:t>size</w:t>
      </w: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int</w:t>
      </w:r>
      <w:r>
        <w:rPr>
          <w:rStyle w:val="22"/>
          <w:rFonts w:hint="default" w:ascii="Consolas" w:hAnsi="Consolas" w:eastAsia="Consolas" w:cs="Consolas"/>
          <w:color w:val="000000"/>
          <w:sz w:val="21"/>
          <w:szCs w:val="21"/>
          <w:shd w:val="clear" w:fill="F6F8FA"/>
        </w:rPr>
        <w:t xml:space="preserve"> maxWeight = </w:t>
      </w:r>
      <w:r>
        <w:rPr>
          <w:rFonts w:hint="default" w:ascii="Consolas" w:hAnsi="Consolas" w:eastAsia="Consolas" w:cs="Consolas"/>
          <w:color w:val="000000"/>
          <w:sz w:val="21"/>
          <w:szCs w:val="21"/>
          <w:shd w:val="clear" w:fill="F6F8FA"/>
        </w:rPr>
        <w:t>0</w:t>
      </w: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int</w:t>
      </w:r>
      <w:r>
        <w:rPr>
          <w:rStyle w:val="22"/>
          <w:rFonts w:hint="default" w:ascii="Consolas" w:hAnsi="Consolas" w:eastAsia="Consolas" w:cs="Consolas"/>
          <w:color w:val="000000"/>
          <w:sz w:val="21"/>
          <w:szCs w:val="21"/>
          <w:shd w:val="clear" w:fill="F6F8FA"/>
        </w:rPr>
        <w:t xml:space="preserve"> minWeight = Integer.</w:t>
      </w:r>
      <w:r>
        <w:rPr>
          <w:rFonts w:hint="default" w:ascii="Consolas" w:hAnsi="Consolas" w:eastAsia="Consolas" w:cs="Consolas"/>
          <w:color w:val="000000"/>
          <w:sz w:val="21"/>
          <w:szCs w:val="21"/>
          <w:shd w:val="clear" w:fill="F6F8FA"/>
        </w:rPr>
        <w:t>MAX_VALUE</w:t>
      </w: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for</w:t>
      </w: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int</w:t>
      </w:r>
      <w:r>
        <w:rPr>
          <w:rStyle w:val="22"/>
          <w:rFonts w:hint="default" w:ascii="Consolas" w:hAnsi="Consolas" w:eastAsia="Consolas" w:cs="Consolas"/>
          <w:color w:val="000000"/>
          <w:sz w:val="21"/>
          <w:szCs w:val="21"/>
          <w:shd w:val="clear" w:fill="F6F8FA"/>
        </w:rPr>
        <w:t xml:space="preserve"> i = </w:t>
      </w:r>
      <w:r>
        <w:rPr>
          <w:rFonts w:hint="default" w:ascii="Consolas" w:hAnsi="Consolas" w:eastAsia="Consolas" w:cs="Consolas"/>
          <w:color w:val="000000"/>
          <w:sz w:val="21"/>
          <w:szCs w:val="21"/>
          <w:shd w:val="clear" w:fill="F6F8FA"/>
        </w:rPr>
        <w:t>0</w:t>
      </w:r>
      <w:r>
        <w:rPr>
          <w:rStyle w:val="22"/>
          <w:rFonts w:hint="default" w:ascii="Consolas" w:hAnsi="Consolas" w:eastAsia="Consolas" w:cs="Consolas"/>
          <w:color w:val="000000"/>
          <w:sz w:val="21"/>
          <w:szCs w:val="21"/>
          <w:shd w:val="clear" w:fill="F6F8FA"/>
        </w:rPr>
        <w:t>; i &lt; length; i++)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int</w:t>
      </w:r>
      <w:r>
        <w:rPr>
          <w:rStyle w:val="22"/>
          <w:rFonts w:hint="default" w:ascii="Consolas" w:hAnsi="Consolas" w:eastAsia="Consolas" w:cs="Consolas"/>
          <w:color w:val="000000"/>
          <w:sz w:val="21"/>
          <w:szCs w:val="21"/>
          <w:shd w:val="clear" w:fill="F6F8FA"/>
        </w:rPr>
        <w:t xml:space="preserve"> weight = </w:t>
      </w:r>
      <w:r>
        <w:rPr>
          <w:rFonts w:hint="default" w:ascii="Consolas" w:hAnsi="Consolas" w:eastAsia="Consolas" w:cs="Consolas"/>
          <w:color w:val="000000"/>
          <w:sz w:val="21"/>
          <w:szCs w:val="21"/>
          <w:shd w:val="clear" w:fill="F6F8FA"/>
        </w:rPr>
        <w:t>getWeight</w:t>
      </w:r>
      <w:r>
        <w:rPr>
          <w:rStyle w:val="22"/>
          <w:rFonts w:hint="default" w:ascii="Consolas" w:hAnsi="Consolas" w:eastAsia="Consolas" w:cs="Consolas"/>
          <w:color w:val="000000"/>
          <w:sz w:val="21"/>
          <w:szCs w:val="21"/>
          <w:shd w:val="clear" w:fill="F6F8FA"/>
        </w:rPr>
        <w:t>(invokers.</w:t>
      </w:r>
      <w:r>
        <w:rPr>
          <w:rFonts w:hint="default" w:ascii="Consolas" w:hAnsi="Consolas" w:eastAsia="Consolas" w:cs="Consolas"/>
          <w:color w:val="000000"/>
          <w:sz w:val="21"/>
          <w:szCs w:val="21"/>
          <w:shd w:val="clear" w:fill="F6F8FA"/>
        </w:rPr>
        <w:t>get</w:t>
      </w:r>
      <w:r>
        <w:rPr>
          <w:rStyle w:val="22"/>
          <w:rFonts w:hint="default" w:ascii="Consolas" w:hAnsi="Consolas" w:eastAsia="Consolas" w:cs="Consolas"/>
          <w:color w:val="000000"/>
          <w:sz w:val="21"/>
          <w:szCs w:val="21"/>
          <w:shd w:val="clear" w:fill="F6F8FA"/>
        </w:rPr>
        <w:t>(i), invocation);</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maxWeight = Math.</w:t>
      </w:r>
      <w:r>
        <w:rPr>
          <w:rFonts w:hint="default" w:ascii="Consolas" w:hAnsi="Consolas" w:eastAsia="Consolas" w:cs="Consolas"/>
          <w:color w:val="000000"/>
          <w:sz w:val="21"/>
          <w:szCs w:val="21"/>
          <w:shd w:val="clear" w:fill="F6F8FA"/>
        </w:rPr>
        <w:t>max</w:t>
      </w:r>
      <w:r>
        <w:rPr>
          <w:rStyle w:val="22"/>
          <w:rFonts w:hint="default" w:ascii="Consolas" w:hAnsi="Consolas" w:eastAsia="Consolas" w:cs="Consolas"/>
          <w:color w:val="000000"/>
          <w:sz w:val="21"/>
          <w:szCs w:val="21"/>
          <w:shd w:val="clear" w:fill="F6F8FA"/>
        </w:rPr>
        <w:t xml:space="preserve">(maxWeight, weight);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minWeight = Math.</w:t>
      </w:r>
      <w:r>
        <w:rPr>
          <w:rFonts w:hint="default" w:ascii="Consolas" w:hAnsi="Consolas" w:eastAsia="Consolas" w:cs="Consolas"/>
          <w:color w:val="000000"/>
          <w:sz w:val="21"/>
          <w:szCs w:val="21"/>
          <w:shd w:val="clear" w:fill="F6F8FA"/>
        </w:rPr>
        <w:t>min</w:t>
      </w:r>
      <w:r>
        <w:rPr>
          <w:rStyle w:val="22"/>
          <w:rFonts w:hint="default" w:ascii="Consolas" w:hAnsi="Consolas" w:eastAsia="Consolas" w:cs="Consolas"/>
          <w:color w:val="000000"/>
          <w:sz w:val="21"/>
          <w:szCs w:val="21"/>
          <w:shd w:val="clear" w:fill="F6F8FA"/>
        </w:rPr>
        <w:t xml:space="preserve">(minWeight, weight);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if</w:t>
      </w:r>
      <w:r>
        <w:rPr>
          <w:rStyle w:val="22"/>
          <w:rFonts w:hint="default" w:ascii="Consolas" w:hAnsi="Consolas" w:eastAsia="Consolas" w:cs="Consolas"/>
          <w:color w:val="000000"/>
          <w:sz w:val="21"/>
          <w:szCs w:val="21"/>
          <w:shd w:val="clear" w:fill="F6F8FA"/>
        </w:rPr>
        <w:t xml:space="preserve"> (maxWeight &gt; </w:t>
      </w:r>
      <w:r>
        <w:rPr>
          <w:rFonts w:hint="default" w:ascii="Consolas" w:hAnsi="Consolas" w:eastAsia="Consolas" w:cs="Consolas"/>
          <w:color w:val="000000"/>
          <w:sz w:val="21"/>
          <w:szCs w:val="21"/>
          <w:shd w:val="clear" w:fill="F6F8FA"/>
        </w:rPr>
        <w:t>0</w:t>
      </w:r>
      <w:r>
        <w:rPr>
          <w:rStyle w:val="22"/>
          <w:rFonts w:hint="default" w:ascii="Consolas" w:hAnsi="Consolas" w:eastAsia="Consolas" w:cs="Consolas"/>
          <w:color w:val="000000"/>
          <w:sz w:val="21"/>
          <w:szCs w:val="21"/>
          <w:shd w:val="clear" w:fill="F6F8FA"/>
        </w:rPr>
        <w:t xml:space="preserve"> &amp;&amp; minWeight &lt; maxWeight) {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AtomicPositiveInteger weightSequence = weightSequences.</w:t>
      </w:r>
      <w:r>
        <w:rPr>
          <w:rFonts w:hint="default" w:ascii="Consolas" w:hAnsi="Consolas" w:eastAsia="Consolas" w:cs="Consolas"/>
          <w:color w:val="000000"/>
          <w:sz w:val="21"/>
          <w:szCs w:val="21"/>
          <w:shd w:val="clear" w:fill="F6F8FA"/>
        </w:rPr>
        <w:t>get</w:t>
      </w:r>
      <w:r>
        <w:rPr>
          <w:rStyle w:val="22"/>
          <w:rFonts w:hint="default" w:ascii="Consolas" w:hAnsi="Consolas" w:eastAsia="Consolas" w:cs="Consolas"/>
          <w:color w:val="000000"/>
          <w:sz w:val="21"/>
          <w:szCs w:val="21"/>
          <w:shd w:val="clear" w:fill="F6F8FA"/>
        </w:rPr>
        <w:t>(key);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if</w:t>
      </w:r>
      <w:r>
        <w:rPr>
          <w:rStyle w:val="22"/>
          <w:rFonts w:hint="default" w:ascii="Consolas" w:hAnsi="Consolas" w:eastAsia="Consolas" w:cs="Consolas"/>
          <w:color w:val="000000"/>
          <w:sz w:val="21"/>
          <w:szCs w:val="21"/>
          <w:shd w:val="clear" w:fill="F6F8FA"/>
        </w:rPr>
        <w:t xml:space="preserve"> (weightSequence == </w:t>
      </w:r>
      <w:r>
        <w:rPr>
          <w:rFonts w:hint="default" w:ascii="Consolas" w:hAnsi="Consolas" w:eastAsia="Consolas" w:cs="Consolas"/>
          <w:color w:val="000000"/>
          <w:sz w:val="21"/>
          <w:szCs w:val="21"/>
          <w:shd w:val="clear" w:fill="F6F8FA"/>
        </w:rPr>
        <w:t>null</w:t>
      </w:r>
      <w:r>
        <w:rPr>
          <w:rStyle w:val="22"/>
          <w:rFonts w:hint="default" w:ascii="Consolas" w:hAnsi="Consolas" w:eastAsia="Consolas" w:cs="Consolas"/>
          <w:color w:val="000000"/>
          <w:sz w:val="21"/>
          <w:szCs w:val="21"/>
          <w:shd w:val="clear" w:fill="F6F8FA"/>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weightSequences.</w:t>
      </w:r>
      <w:r>
        <w:rPr>
          <w:rFonts w:hint="default" w:ascii="Consolas" w:hAnsi="Consolas" w:eastAsia="Consolas" w:cs="Consolas"/>
          <w:color w:val="000000"/>
          <w:sz w:val="21"/>
          <w:szCs w:val="21"/>
          <w:shd w:val="clear" w:fill="F6F8FA"/>
        </w:rPr>
        <w:t>putIfAbsent</w:t>
      </w:r>
      <w:r>
        <w:rPr>
          <w:rStyle w:val="22"/>
          <w:rFonts w:hint="default" w:ascii="Consolas" w:hAnsi="Consolas" w:eastAsia="Consolas" w:cs="Consolas"/>
          <w:color w:val="000000"/>
          <w:sz w:val="21"/>
          <w:szCs w:val="21"/>
          <w:shd w:val="clear" w:fill="F6F8FA"/>
        </w:rPr>
        <w:t xml:space="preserve">(key, </w:t>
      </w:r>
      <w:r>
        <w:rPr>
          <w:rFonts w:hint="default" w:ascii="Consolas" w:hAnsi="Consolas" w:eastAsia="Consolas" w:cs="Consolas"/>
          <w:color w:val="000000"/>
          <w:sz w:val="21"/>
          <w:szCs w:val="21"/>
          <w:shd w:val="clear" w:fill="F6F8FA"/>
        </w:rPr>
        <w:t>new</w:t>
      </w: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AtomicPositiveInteger</w:t>
      </w:r>
      <w:r>
        <w:rPr>
          <w:rStyle w:val="22"/>
          <w:rFonts w:hint="default" w:ascii="Consolas" w:hAnsi="Consolas" w:eastAsia="Consolas" w:cs="Consolas"/>
          <w:color w:val="000000"/>
          <w:sz w:val="21"/>
          <w:szCs w:val="21"/>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weightSequence = weightSequences.</w:t>
      </w:r>
      <w:r>
        <w:rPr>
          <w:rFonts w:hint="default" w:ascii="Consolas" w:hAnsi="Consolas" w:eastAsia="Consolas" w:cs="Consolas"/>
          <w:color w:val="000000"/>
          <w:sz w:val="21"/>
          <w:szCs w:val="21"/>
          <w:shd w:val="clear" w:fill="F6F8FA"/>
        </w:rPr>
        <w:t>get</w:t>
      </w:r>
      <w:r>
        <w:rPr>
          <w:rStyle w:val="22"/>
          <w:rFonts w:hint="default" w:ascii="Consolas" w:hAnsi="Consolas" w:eastAsia="Consolas" w:cs="Consolas"/>
          <w:color w:val="000000"/>
          <w:sz w:val="21"/>
          <w:szCs w:val="21"/>
          <w:shd w:val="clear" w:fill="F6F8FA"/>
        </w:rPr>
        <w:t>(key);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int</w:t>
      </w:r>
      <w:r>
        <w:rPr>
          <w:rStyle w:val="22"/>
          <w:rFonts w:hint="default" w:ascii="Consolas" w:hAnsi="Consolas" w:eastAsia="Consolas" w:cs="Consolas"/>
          <w:color w:val="000000"/>
          <w:sz w:val="21"/>
          <w:szCs w:val="21"/>
          <w:shd w:val="clear" w:fill="F6F8FA"/>
        </w:rPr>
        <w:t xml:space="preserve"> currentWeight = weightSequence.</w:t>
      </w:r>
      <w:r>
        <w:rPr>
          <w:rFonts w:hint="default" w:ascii="Consolas" w:hAnsi="Consolas" w:eastAsia="Consolas" w:cs="Consolas"/>
          <w:color w:val="000000"/>
          <w:sz w:val="21"/>
          <w:szCs w:val="21"/>
          <w:shd w:val="clear" w:fill="F6F8FA"/>
        </w:rPr>
        <w:t>getAndIncrement</w:t>
      </w:r>
      <w:r>
        <w:rPr>
          <w:rStyle w:val="22"/>
          <w:rFonts w:hint="default" w:ascii="Consolas" w:hAnsi="Consolas" w:eastAsia="Consolas" w:cs="Consolas"/>
          <w:color w:val="000000"/>
          <w:sz w:val="21"/>
          <w:szCs w:val="21"/>
          <w:shd w:val="clear" w:fill="F6F8FA"/>
        </w:rPr>
        <w:t>() % maxWeight;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List&lt;Invoker&lt;T&gt;&gt; weightInvokers = </w:t>
      </w:r>
      <w:r>
        <w:rPr>
          <w:rFonts w:hint="default" w:ascii="Consolas" w:hAnsi="Consolas" w:eastAsia="Consolas" w:cs="Consolas"/>
          <w:color w:val="000000"/>
          <w:sz w:val="21"/>
          <w:szCs w:val="21"/>
          <w:shd w:val="clear" w:fill="F6F8FA"/>
        </w:rPr>
        <w:t>new</w:t>
      </w:r>
      <w:r>
        <w:rPr>
          <w:rStyle w:val="22"/>
          <w:rFonts w:hint="default" w:ascii="Consolas" w:hAnsi="Consolas" w:eastAsia="Consolas" w:cs="Consolas"/>
          <w:color w:val="000000"/>
          <w:sz w:val="21"/>
          <w:szCs w:val="21"/>
          <w:shd w:val="clear" w:fill="F6F8FA"/>
        </w:rPr>
        <w:t xml:space="preserve"> ArrayList&lt;Invoker&lt;T&gt;&gt;();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for</w:t>
      </w:r>
      <w:r>
        <w:rPr>
          <w:rStyle w:val="22"/>
          <w:rFonts w:hint="default" w:ascii="Consolas" w:hAnsi="Consolas" w:eastAsia="Consolas" w:cs="Consolas"/>
          <w:color w:val="000000"/>
          <w:sz w:val="21"/>
          <w:szCs w:val="21"/>
          <w:shd w:val="clear" w:fill="F6F8FA"/>
        </w:rPr>
        <w:t xml:space="preserve"> (Invoker&lt;T&gt; invoker : invokers) {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if</w:t>
      </w: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getWeight</w:t>
      </w:r>
      <w:r>
        <w:rPr>
          <w:rStyle w:val="22"/>
          <w:rFonts w:hint="default" w:ascii="Consolas" w:hAnsi="Consolas" w:eastAsia="Consolas" w:cs="Consolas"/>
          <w:color w:val="000000"/>
          <w:sz w:val="21"/>
          <w:szCs w:val="21"/>
          <w:shd w:val="clear" w:fill="F6F8FA"/>
        </w:rPr>
        <w:t>(invoker, invocation) &gt; currentWeight)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weightInvokers.</w:t>
      </w:r>
      <w:r>
        <w:rPr>
          <w:rFonts w:hint="default" w:ascii="Consolas" w:hAnsi="Consolas" w:eastAsia="Consolas" w:cs="Consolas"/>
          <w:color w:val="000000"/>
          <w:sz w:val="21"/>
          <w:szCs w:val="21"/>
          <w:shd w:val="clear" w:fill="F6F8FA"/>
        </w:rPr>
        <w:t>add</w:t>
      </w:r>
      <w:r>
        <w:rPr>
          <w:rStyle w:val="22"/>
          <w:rFonts w:hint="default" w:ascii="Consolas" w:hAnsi="Consolas" w:eastAsia="Consolas" w:cs="Consolas"/>
          <w:color w:val="000000"/>
          <w:sz w:val="21"/>
          <w:szCs w:val="21"/>
          <w:shd w:val="clear" w:fill="F6F8FA"/>
        </w:rPr>
        <w:t>(invoker);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int</w:t>
      </w:r>
      <w:r>
        <w:rPr>
          <w:rStyle w:val="22"/>
          <w:rFonts w:hint="default" w:ascii="Consolas" w:hAnsi="Consolas" w:eastAsia="Consolas" w:cs="Consolas"/>
          <w:color w:val="000000"/>
          <w:sz w:val="21"/>
          <w:szCs w:val="21"/>
          <w:shd w:val="clear" w:fill="F6F8FA"/>
        </w:rPr>
        <w:t xml:space="preserve"> weightLength = weightInvokers.</w:t>
      </w:r>
      <w:r>
        <w:rPr>
          <w:rFonts w:hint="default" w:ascii="Consolas" w:hAnsi="Consolas" w:eastAsia="Consolas" w:cs="Consolas"/>
          <w:color w:val="000000"/>
          <w:sz w:val="21"/>
          <w:szCs w:val="21"/>
          <w:shd w:val="clear" w:fill="F6F8FA"/>
        </w:rPr>
        <w:t>size</w:t>
      </w:r>
      <w:r>
        <w:rPr>
          <w:rStyle w:val="22"/>
          <w:rFonts w:hint="default" w:ascii="Consolas" w:hAnsi="Consolas" w:eastAsia="Consolas" w:cs="Consolas"/>
          <w:color w:val="000000"/>
          <w:sz w:val="21"/>
          <w:szCs w:val="21"/>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if</w:t>
      </w:r>
      <w:r>
        <w:rPr>
          <w:rStyle w:val="22"/>
          <w:rFonts w:hint="default" w:ascii="Consolas" w:hAnsi="Consolas" w:eastAsia="Consolas" w:cs="Consolas"/>
          <w:color w:val="000000"/>
          <w:sz w:val="21"/>
          <w:szCs w:val="21"/>
          <w:shd w:val="clear" w:fill="F6F8FA"/>
        </w:rPr>
        <w:t xml:space="preserve"> (weightLength == </w:t>
      </w:r>
      <w:r>
        <w:rPr>
          <w:rFonts w:hint="default" w:ascii="Consolas" w:hAnsi="Consolas" w:eastAsia="Consolas" w:cs="Consolas"/>
          <w:color w:val="000000"/>
          <w:sz w:val="21"/>
          <w:szCs w:val="21"/>
          <w:shd w:val="clear" w:fill="F6F8FA"/>
        </w:rPr>
        <w:t>1</w:t>
      </w:r>
      <w:r>
        <w:rPr>
          <w:rStyle w:val="22"/>
          <w:rFonts w:hint="default" w:ascii="Consolas" w:hAnsi="Consolas" w:eastAsia="Consolas" w:cs="Consolas"/>
          <w:color w:val="000000"/>
          <w:sz w:val="21"/>
          <w:szCs w:val="21"/>
          <w:shd w:val="clear" w:fill="F6F8FA"/>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return</w:t>
      </w:r>
      <w:r>
        <w:rPr>
          <w:rStyle w:val="22"/>
          <w:rFonts w:hint="default" w:ascii="Consolas" w:hAnsi="Consolas" w:eastAsia="Consolas" w:cs="Consolas"/>
          <w:color w:val="000000"/>
          <w:sz w:val="21"/>
          <w:szCs w:val="21"/>
          <w:shd w:val="clear" w:fill="F6F8FA"/>
        </w:rPr>
        <w:t xml:space="preserve"> weightInvokers.</w:t>
      </w:r>
      <w:r>
        <w:rPr>
          <w:rFonts w:hint="default" w:ascii="Consolas" w:hAnsi="Consolas" w:eastAsia="Consolas" w:cs="Consolas"/>
          <w:color w:val="000000"/>
          <w:sz w:val="21"/>
          <w:szCs w:val="21"/>
          <w:shd w:val="clear" w:fill="F6F8FA"/>
        </w:rPr>
        <w:t>get</w:t>
      </w:r>
      <w:r>
        <w:rPr>
          <w:rStyle w:val="22"/>
          <w:rFonts w:hint="default" w:ascii="Consolas" w:hAnsi="Consolas" w:eastAsia="Consolas" w:cs="Consolas"/>
          <w:color w:val="000000"/>
          <w:sz w:val="21"/>
          <w:szCs w:val="21"/>
          <w:shd w:val="clear" w:fill="F6F8FA"/>
        </w:rPr>
        <w:t>(</w:t>
      </w:r>
      <w:r>
        <w:rPr>
          <w:rFonts w:hint="default" w:ascii="Consolas" w:hAnsi="Consolas" w:eastAsia="Consolas" w:cs="Consolas"/>
          <w:color w:val="000000"/>
          <w:sz w:val="21"/>
          <w:szCs w:val="21"/>
          <w:shd w:val="clear" w:fill="F6F8FA"/>
        </w:rPr>
        <w:t>0</w:t>
      </w:r>
      <w:r>
        <w:rPr>
          <w:rStyle w:val="22"/>
          <w:rFonts w:hint="default" w:ascii="Consolas" w:hAnsi="Consolas" w:eastAsia="Consolas" w:cs="Consolas"/>
          <w:color w:val="000000"/>
          <w:sz w:val="21"/>
          <w:szCs w:val="21"/>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 </w:t>
      </w:r>
      <w:r>
        <w:rPr>
          <w:rFonts w:hint="default" w:ascii="Consolas" w:hAnsi="Consolas" w:eastAsia="Consolas" w:cs="Consolas"/>
          <w:color w:val="000000"/>
          <w:sz w:val="21"/>
          <w:szCs w:val="21"/>
          <w:shd w:val="clear" w:fill="F6F8FA"/>
        </w:rPr>
        <w:t>else</w:t>
      </w: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if</w:t>
      </w:r>
      <w:r>
        <w:rPr>
          <w:rStyle w:val="22"/>
          <w:rFonts w:hint="default" w:ascii="Consolas" w:hAnsi="Consolas" w:eastAsia="Consolas" w:cs="Consolas"/>
          <w:color w:val="000000"/>
          <w:sz w:val="21"/>
          <w:szCs w:val="21"/>
          <w:shd w:val="clear" w:fill="F6F8FA"/>
        </w:rPr>
        <w:t xml:space="preserve"> (weightLength &gt; </w:t>
      </w:r>
      <w:r>
        <w:rPr>
          <w:rFonts w:hint="default" w:ascii="Consolas" w:hAnsi="Consolas" w:eastAsia="Consolas" w:cs="Consolas"/>
          <w:color w:val="000000"/>
          <w:sz w:val="21"/>
          <w:szCs w:val="21"/>
          <w:shd w:val="clear" w:fill="F6F8FA"/>
        </w:rPr>
        <w:t>1</w:t>
      </w:r>
      <w:r>
        <w:rPr>
          <w:rStyle w:val="22"/>
          <w:rFonts w:hint="default" w:ascii="Consolas" w:hAnsi="Consolas" w:eastAsia="Consolas" w:cs="Consolas"/>
          <w:color w:val="000000"/>
          <w:sz w:val="21"/>
          <w:szCs w:val="21"/>
          <w:shd w:val="clear" w:fill="F6F8FA"/>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invokers = weightInvokers;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length = invokers.</w:t>
      </w:r>
      <w:r>
        <w:rPr>
          <w:rFonts w:hint="default" w:ascii="Consolas" w:hAnsi="Consolas" w:eastAsia="Consolas" w:cs="Consolas"/>
          <w:color w:val="000000"/>
          <w:sz w:val="21"/>
          <w:szCs w:val="21"/>
          <w:shd w:val="clear" w:fill="F6F8FA"/>
        </w:rPr>
        <w:t>size</w:t>
      </w:r>
      <w:r>
        <w:rPr>
          <w:rStyle w:val="22"/>
          <w:rFonts w:hint="default" w:ascii="Consolas" w:hAnsi="Consolas" w:eastAsia="Consolas" w:cs="Consolas"/>
          <w:color w:val="000000"/>
          <w:sz w:val="21"/>
          <w:szCs w:val="21"/>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AtomicPositiveInteger sequence = sequences.</w:t>
      </w:r>
      <w:r>
        <w:rPr>
          <w:rFonts w:hint="default" w:ascii="Consolas" w:hAnsi="Consolas" w:eastAsia="Consolas" w:cs="Consolas"/>
          <w:color w:val="000000"/>
          <w:sz w:val="21"/>
          <w:szCs w:val="21"/>
          <w:shd w:val="clear" w:fill="F6F8FA"/>
        </w:rPr>
        <w:t>get</w:t>
      </w:r>
      <w:r>
        <w:rPr>
          <w:rStyle w:val="22"/>
          <w:rFonts w:hint="default" w:ascii="Consolas" w:hAnsi="Consolas" w:eastAsia="Consolas" w:cs="Consolas"/>
          <w:color w:val="000000"/>
          <w:sz w:val="21"/>
          <w:szCs w:val="21"/>
          <w:shd w:val="clear" w:fill="F6F8FA"/>
        </w:rPr>
        <w:t>(key);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if</w:t>
      </w:r>
      <w:r>
        <w:rPr>
          <w:rStyle w:val="22"/>
          <w:rFonts w:hint="default" w:ascii="Consolas" w:hAnsi="Consolas" w:eastAsia="Consolas" w:cs="Consolas"/>
          <w:color w:val="000000"/>
          <w:sz w:val="21"/>
          <w:szCs w:val="21"/>
          <w:shd w:val="clear" w:fill="F6F8FA"/>
        </w:rPr>
        <w:t xml:space="preserve"> (sequence == </w:t>
      </w:r>
      <w:r>
        <w:rPr>
          <w:rFonts w:hint="default" w:ascii="Consolas" w:hAnsi="Consolas" w:eastAsia="Consolas" w:cs="Consolas"/>
          <w:color w:val="000000"/>
          <w:sz w:val="21"/>
          <w:szCs w:val="21"/>
          <w:shd w:val="clear" w:fill="F6F8FA"/>
        </w:rPr>
        <w:t>null</w:t>
      </w:r>
      <w:r>
        <w:rPr>
          <w:rStyle w:val="22"/>
          <w:rFonts w:hint="default" w:ascii="Consolas" w:hAnsi="Consolas" w:eastAsia="Consolas" w:cs="Consolas"/>
          <w:color w:val="000000"/>
          <w:sz w:val="21"/>
          <w:szCs w:val="21"/>
          <w:shd w:val="clear" w:fill="F6F8FA"/>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sequences.</w:t>
      </w:r>
      <w:r>
        <w:rPr>
          <w:rFonts w:hint="default" w:ascii="Consolas" w:hAnsi="Consolas" w:eastAsia="Consolas" w:cs="Consolas"/>
          <w:color w:val="000000"/>
          <w:sz w:val="21"/>
          <w:szCs w:val="21"/>
          <w:shd w:val="clear" w:fill="F6F8FA"/>
        </w:rPr>
        <w:t>putIfAbsent</w:t>
      </w:r>
      <w:r>
        <w:rPr>
          <w:rStyle w:val="22"/>
          <w:rFonts w:hint="default" w:ascii="Consolas" w:hAnsi="Consolas" w:eastAsia="Consolas" w:cs="Consolas"/>
          <w:color w:val="000000"/>
          <w:sz w:val="21"/>
          <w:szCs w:val="21"/>
          <w:shd w:val="clear" w:fill="F6F8FA"/>
        </w:rPr>
        <w:t xml:space="preserve">(key, </w:t>
      </w:r>
      <w:r>
        <w:rPr>
          <w:rFonts w:hint="default" w:ascii="Consolas" w:hAnsi="Consolas" w:eastAsia="Consolas" w:cs="Consolas"/>
          <w:color w:val="000000"/>
          <w:sz w:val="21"/>
          <w:szCs w:val="21"/>
          <w:shd w:val="clear" w:fill="F6F8FA"/>
        </w:rPr>
        <w:t>new</w:t>
      </w: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AtomicPositiveInteger</w:t>
      </w:r>
      <w:r>
        <w:rPr>
          <w:rStyle w:val="22"/>
          <w:rFonts w:hint="default" w:ascii="Consolas" w:hAnsi="Consolas" w:eastAsia="Consolas" w:cs="Consolas"/>
          <w:color w:val="000000"/>
          <w:sz w:val="21"/>
          <w:szCs w:val="21"/>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sequence = sequences.</w:t>
      </w:r>
      <w:r>
        <w:rPr>
          <w:rFonts w:hint="default" w:ascii="Consolas" w:hAnsi="Consolas" w:eastAsia="Consolas" w:cs="Consolas"/>
          <w:color w:val="000000"/>
          <w:sz w:val="21"/>
          <w:szCs w:val="21"/>
          <w:shd w:val="clear" w:fill="F6F8FA"/>
        </w:rPr>
        <w:t>get</w:t>
      </w:r>
      <w:r>
        <w:rPr>
          <w:rStyle w:val="22"/>
          <w:rFonts w:hint="default" w:ascii="Consolas" w:hAnsi="Consolas" w:eastAsia="Consolas" w:cs="Consolas"/>
          <w:color w:val="000000"/>
          <w:sz w:val="21"/>
          <w:szCs w:val="21"/>
          <w:shd w:val="clear" w:fill="F6F8FA"/>
        </w:rPr>
        <w:t>(key);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return</w:t>
      </w:r>
      <w:r>
        <w:rPr>
          <w:rStyle w:val="22"/>
          <w:rFonts w:hint="default" w:ascii="Consolas" w:hAnsi="Consolas" w:eastAsia="Consolas" w:cs="Consolas"/>
          <w:color w:val="000000"/>
          <w:sz w:val="21"/>
          <w:szCs w:val="21"/>
          <w:shd w:val="clear" w:fill="F6F8FA"/>
        </w:rPr>
        <w:t xml:space="preserve"> invokers.</w:t>
      </w:r>
      <w:r>
        <w:rPr>
          <w:rFonts w:hint="default" w:ascii="Consolas" w:hAnsi="Consolas" w:eastAsia="Consolas" w:cs="Consolas"/>
          <w:color w:val="000000"/>
          <w:sz w:val="21"/>
          <w:szCs w:val="21"/>
          <w:shd w:val="clear" w:fill="F6F8FA"/>
        </w:rPr>
        <w:t>get</w:t>
      </w:r>
      <w:r>
        <w:rPr>
          <w:rStyle w:val="22"/>
          <w:rFonts w:hint="default" w:ascii="Consolas" w:hAnsi="Consolas" w:eastAsia="Consolas" w:cs="Consolas"/>
          <w:color w:val="000000"/>
          <w:sz w:val="21"/>
          <w:szCs w:val="21"/>
          <w:shd w:val="clear" w:fill="F6F8FA"/>
        </w:rPr>
        <w:t>(sequence.</w:t>
      </w:r>
      <w:r>
        <w:rPr>
          <w:rFonts w:hint="default" w:ascii="Consolas" w:hAnsi="Consolas" w:eastAsia="Consolas" w:cs="Consolas"/>
          <w:color w:val="000000"/>
          <w:sz w:val="21"/>
          <w:szCs w:val="21"/>
          <w:shd w:val="clear" w:fill="F6F8FA"/>
        </w:rPr>
        <w:t>getAndIncrement</w:t>
      </w:r>
      <w:r>
        <w:rPr>
          <w:rStyle w:val="22"/>
          <w:rFonts w:hint="default" w:ascii="Consolas" w:hAnsi="Consolas" w:eastAsia="Consolas" w:cs="Consolas"/>
          <w:color w:val="000000"/>
          <w:sz w:val="21"/>
          <w:szCs w:val="21"/>
          <w:shd w:val="clear" w:fill="F6F8FA"/>
        </w:rPr>
        <w:t>() % length);</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Fonts w:hint="default" w:ascii="Consolas" w:hAnsi="Consolas" w:eastAsia="Consolas" w:cs="Consolas"/>
          <w:color w:val="000000"/>
          <w:sz w:val="21"/>
          <w:szCs w:val="21"/>
        </w:rPr>
      </w:pPr>
      <w:r>
        <w:rPr>
          <w:rStyle w:val="22"/>
          <w:rFonts w:hint="default" w:ascii="Consolas" w:hAnsi="Consolas" w:eastAsia="Consolas" w:cs="Consolas"/>
          <w:color w:val="000000"/>
          <w:sz w:val="21"/>
          <w:szCs w:val="21"/>
          <w:shd w:val="clear" w:fill="F6F8FA"/>
        </w:rPr>
        <w:t xml:space="preserve">    }</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color w:val="4F4F4F"/>
          <w:sz w:val="24"/>
          <w:szCs w:val="24"/>
        </w:rPr>
      </w:pPr>
      <w:r>
        <w:rPr>
          <w:rFonts w:hint="eastAsia" w:ascii="微软雅黑" w:hAnsi="微软雅黑" w:eastAsia="微软雅黑" w:cs="微软雅黑"/>
          <w:color w:val="4F4F4F"/>
          <w:sz w:val="24"/>
          <w:szCs w:val="24"/>
        </w:rPr>
        <w:t>首先也是判断权重是否一致，如果一致，通过维护一个 AtomicInteger 的增长 进行取模乱来轮训。</w:t>
      </w:r>
      <w:r>
        <w:rPr>
          <w:rFonts w:hint="eastAsia" w:ascii="微软雅黑" w:hAnsi="微软雅黑" w:eastAsia="微软雅黑" w:cs="微软雅黑"/>
          <w:color w:val="4F4F4F"/>
          <w:sz w:val="24"/>
          <w:szCs w:val="24"/>
        </w:rPr>
        <w:br w:type="textWrapping"/>
      </w:r>
      <w:r>
        <w:rPr>
          <w:rFonts w:hint="eastAsia" w:ascii="微软雅黑" w:hAnsi="微软雅黑" w:cs="微软雅黑"/>
          <w:color w:val="4F4F4F"/>
          <w:sz w:val="24"/>
          <w:szCs w:val="24"/>
          <w:lang w:val="en-US" w:eastAsia="zh-CN"/>
        </w:rPr>
        <w:tab/>
      </w:r>
      <w:r>
        <w:rPr>
          <w:rFonts w:hint="eastAsia" w:ascii="微软雅黑" w:hAnsi="微软雅黑" w:eastAsia="微软雅黑" w:cs="微软雅黑"/>
          <w:color w:val="4F4F4F"/>
          <w:sz w:val="24"/>
          <w:szCs w:val="24"/>
        </w:rPr>
        <w:t>如果权重不一致，通过维护一个 AtomicInteger 的增长 与最大权重取模作为当前权重，然后获取大于当前权重的列表作为调用者列表，然后进行取模轮训</w:t>
      </w:r>
    </w:p>
    <w:p>
      <w:pPr>
        <w:pStyle w:val="7"/>
      </w:pPr>
      <w:r>
        <w:t>LeastActiveLoadBalance</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color w:val="4F4F4F"/>
          <w:sz w:val="24"/>
          <w:szCs w:val="24"/>
        </w:rPr>
      </w:pPr>
      <w:r>
        <w:rPr>
          <w:rFonts w:hint="eastAsia" w:ascii="微软雅黑" w:hAnsi="微软雅黑" w:eastAsia="微软雅黑" w:cs="微软雅黑"/>
          <w:color w:val="4F4F4F"/>
          <w:sz w:val="24"/>
          <w:szCs w:val="24"/>
        </w:rPr>
        <w:t>LeastActiveLoadBalance 源码比较简单就不列出了，思路主要是，获取最小的活跃数，把活跃数等于最小活跃数的调用者维护成一个数组</w:t>
      </w:r>
      <w:r>
        <w:rPr>
          <w:rFonts w:hint="eastAsia" w:ascii="微软雅黑" w:hAnsi="微软雅黑" w:eastAsia="微软雅黑" w:cs="微软雅黑"/>
          <w:color w:val="4F4F4F"/>
          <w:sz w:val="24"/>
          <w:szCs w:val="24"/>
        </w:rPr>
        <w:br w:type="textWrapping"/>
      </w:r>
      <w:r>
        <w:rPr>
          <w:rFonts w:hint="eastAsia" w:ascii="微软雅黑" w:hAnsi="微软雅黑" w:cs="微软雅黑"/>
          <w:color w:val="4F4F4F"/>
          <w:sz w:val="24"/>
          <w:szCs w:val="24"/>
          <w:lang w:val="en-US" w:eastAsia="zh-CN"/>
        </w:rPr>
        <w:tab/>
      </w:r>
      <w:r>
        <w:rPr>
          <w:rFonts w:hint="eastAsia" w:ascii="微软雅黑" w:hAnsi="微软雅黑" w:eastAsia="微软雅黑" w:cs="微软雅黑"/>
          <w:color w:val="4F4F4F"/>
          <w:sz w:val="24"/>
          <w:szCs w:val="24"/>
        </w:rPr>
        <w:t>如果权重一致随机取出，如果不同则跟 RandomLoadBalance 一致，累加权重，然后随机取出。</w:t>
      </w:r>
    </w:p>
    <w:p>
      <w:pPr>
        <w:pStyle w:val="7"/>
      </w:pPr>
      <w:r>
        <w:t>ConsistentHashLoadBalance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protected</w:t>
      </w:r>
      <w:r>
        <w:rPr>
          <w:rStyle w:val="22"/>
          <w:rFonts w:hint="default" w:ascii="Consolas" w:hAnsi="Consolas" w:eastAsia="Consolas" w:cs="Consolas"/>
          <w:color w:val="000000"/>
          <w:sz w:val="21"/>
          <w:szCs w:val="21"/>
          <w:shd w:val="clear" w:fill="F6F8FA"/>
        </w:rPr>
        <w:t xml:space="preserve"> &lt;T&gt; Invoker&lt;T&gt; </w:t>
      </w:r>
      <w:r>
        <w:rPr>
          <w:rFonts w:hint="default" w:ascii="Consolas" w:hAnsi="Consolas" w:eastAsia="Consolas" w:cs="Consolas"/>
          <w:color w:val="000000"/>
          <w:sz w:val="21"/>
          <w:szCs w:val="21"/>
          <w:shd w:val="clear" w:fill="F6F8FA"/>
        </w:rPr>
        <w:t>doSelect</w:t>
      </w:r>
      <w:r>
        <w:rPr>
          <w:rStyle w:val="22"/>
          <w:rFonts w:hint="default" w:ascii="Consolas" w:hAnsi="Consolas" w:eastAsia="Consolas" w:cs="Consolas"/>
          <w:color w:val="000000"/>
          <w:sz w:val="21"/>
          <w:szCs w:val="21"/>
          <w:shd w:val="clear" w:fill="F6F8FA"/>
        </w:rPr>
        <w:t>(List&lt;Invoker&lt;T&gt;&gt; invokers, URL url, Invocation invocation)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String key = invokers.</w:t>
      </w:r>
      <w:r>
        <w:rPr>
          <w:rFonts w:hint="default" w:ascii="Consolas" w:hAnsi="Consolas" w:eastAsia="Consolas" w:cs="Consolas"/>
          <w:color w:val="000000"/>
          <w:sz w:val="21"/>
          <w:szCs w:val="21"/>
          <w:shd w:val="clear" w:fill="F6F8FA"/>
        </w:rPr>
        <w:t>get</w:t>
      </w:r>
      <w:r>
        <w:rPr>
          <w:rStyle w:val="22"/>
          <w:rFonts w:hint="default" w:ascii="Consolas" w:hAnsi="Consolas" w:eastAsia="Consolas" w:cs="Consolas"/>
          <w:color w:val="000000"/>
          <w:sz w:val="21"/>
          <w:szCs w:val="21"/>
          <w:shd w:val="clear" w:fill="F6F8FA"/>
        </w:rPr>
        <w:t>(</w:t>
      </w:r>
      <w:r>
        <w:rPr>
          <w:rFonts w:hint="default" w:ascii="Consolas" w:hAnsi="Consolas" w:eastAsia="Consolas" w:cs="Consolas"/>
          <w:color w:val="000000"/>
          <w:sz w:val="21"/>
          <w:szCs w:val="21"/>
          <w:shd w:val="clear" w:fill="F6F8FA"/>
        </w:rPr>
        <w:t>0</w:t>
      </w:r>
      <w:r>
        <w:rPr>
          <w:rStyle w:val="22"/>
          <w:rFonts w:hint="default" w:ascii="Consolas" w:hAnsi="Consolas" w:eastAsia="Consolas" w:cs="Consolas"/>
          <w:color w:val="000000"/>
          <w:sz w:val="21"/>
          <w:szCs w:val="21"/>
          <w:shd w:val="clear" w:fill="F6F8FA"/>
        </w:rPr>
        <w:t>).</w:t>
      </w:r>
      <w:r>
        <w:rPr>
          <w:rFonts w:hint="default" w:ascii="Consolas" w:hAnsi="Consolas" w:eastAsia="Consolas" w:cs="Consolas"/>
          <w:color w:val="000000"/>
          <w:sz w:val="21"/>
          <w:szCs w:val="21"/>
          <w:shd w:val="clear" w:fill="F6F8FA"/>
        </w:rPr>
        <w:t>getUrl</w:t>
      </w:r>
      <w:r>
        <w:rPr>
          <w:rStyle w:val="22"/>
          <w:rFonts w:hint="default" w:ascii="Consolas" w:hAnsi="Consolas" w:eastAsia="Consolas" w:cs="Consolas"/>
          <w:color w:val="000000"/>
          <w:sz w:val="21"/>
          <w:szCs w:val="21"/>
          <w:shd w:val="clear" w:fill="F6F8FA"/>
        </w:rPr>
        <w:t>().</w:t>
      </w:r>
      <w:r>
        <w:rPr>
          <w:rFonts w:hint="default" w:ascii="Consolas" w:hAnsi="Consolas" w:eastAsia="Consolas" w:cs="Consolas"/>
          <w:color w:val="000000"/>
          <w:sz w:val="21"/>
          <w:szCs w:val="21"/>
          <w:shd w:val="clear" w:fill="F6F8FA"/>
        </w:rPr>
        <w:t>getServiceKey</w:t>
      </w:r>
      <w:r>
        <w:rPr>
          <w:rStyle w:val="22"/>
          <w:rFonts w:hint="default" w:ascii="Consolas" w:hAnsi="Consolas" w:eastAsia="Consolas" w:cs="Consolas"/>
          <w:color w:val="000000"/>
          <w:sz w:val="21"/>
          <w:szCs w:val="21"/>
          <w:shd w:val="clear" w:fill="F6F8FA"/>
        </w:rPr>
        <w:t xml:space="preserve">() + </w:t>
      </w:r>
      <w:r>
        <w:rPr>
          <w:rFonts w:hint="default" w:ascii="Consolas" w:hAnsi="Consolas" w:eastAsia="Consolas" w:cs="Consolas"/>
          <w:color w:val="000000"/>
          <w:sz w:val="21"/>
          <w:szCs w:val="21"/>
          <w:shd w:val="clear" w:fill="F6F8FA"/>
        </w:rPr>
        <w:t>"."</w:t>
      </w:r>
      <w:r>
        <w:rPr>
          <w:rStyle w:val="22"/>
          <w:rFonts w:hint="default" w:ascii="Consolas" w:hAnsi="Consolas" w:eastAsia="Consolas" w:cs="Consolas"/>
          <w:color w:val="000000"/>
          <w:sz w:val="21"/>
          <w:szCs w:val="21"/>
          <w:shd w:val="clear" w:fill="F6F8FA"/>
        </w:rPr>
        <w:t xml:space="preserve"> + invocation.</w:t>
      </w:r>
      <w:r>
        <w:rPr>
          <w:rFonts w:hint="default" w:ascii="Consolas" w:hAnsi="Consolas" w:eastAsia="Consolas" w:cs="Consolas"/>
          <w:color w:val="000000"/>
          <w:sz w:val="21"/>
          <w:szCs w:val="21"/>
          <w:shd w:val="clear" w:fill="F6F8FA"/>
        </w:rPr>
        <w:t>getMethodName</w:t>
      </w:r>
      <w:r>
        <w:rPr>
          <w:rStyle w:val="22"/>
          <w:rFonts w:hint="default" w:ascii="Consolas" w:hAnsi="Consolas" w:eastAsia="Consolas" w:cs="Consolas"/>
          <w:color w:val="000000"/>
          <w:sz w:val="21"/>
          <w:szCs w:val="21"/>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int</w:t>
      </w:r>
      <w:r>
        <w:rPr>
          <w:rStyle w:val="22"/>
          <w:rFonts w:hint="default" w:ascii="Consolas" w:hAnsi="Consolas" w:eastAsia="Consolas" w:cs="Consolas"/>
          <w:color w:val="000000"/>
          <w:sz w:val="21"/>
          <w:szCs w:val="21"/>
          <w:shd w:val="clear" w:fill="F6F8FA"/>
        </w:rPr>
        <w:t xml:space="preserve"> identityHashCode = System.</w:t>
      </w:r>
      <w:r>
        <w:rPr>
          <w:rFonts w:hint="default" w:ascii="Consolas" w:hAnsi="Consolas" w:eastAsia="Consolas" w:cs="Consolas"/>
          <w:color w:val="000000"/>
          <w:sz w:val="21"/>
          <w:szCs w:val="21"/>
          <w:shd w:val="clear" w:fill="F6F8FA"/>
        </w:rPr>
        <w:t>identityHashCode</w:t>
      </w:r>
      <w:r>
        <w:rPr>
          <w:rStyle w:val="22"/>
          <w:rFonts w:hint="default" w:ascii="Consolas" w:hAnsi="Consolas" w:eastAsia="Consolas" w:cs="Consolas"/>
          <w:color w:val="000000"/>
          <w:sz w:val="21"/>
          <w:szCs w:val="21"/>
          <w:shd w:val="clear" w:fill="F6F8FA"/>
        </w:rPr>
        <w:t>(invokers);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ConsistentHashSelector&lt;T&gt; selector = (ConsistentHashSelector&lt;T&gt;) selectors.</w:t>
      </w:r>
      <w:r>
        <w:rPr>
          <w:rFonts w:hint="default" w:ascii="Consolas" w:hAnsi="Consolas" w:eastAsia="Consolas" w:cs="Consolas"/>
          <w:color w:val="000000"/>
          <w:sz w:val="21"/>
          <w:szCs w:val="21"/>
          <w:shd w:val="clear" w:fill="F6F8FA"/>
        </w:rPr>
        <w:t>get</w:t>
      </w:r>
      <w:r>
        <w:rPr>
          <w:rStyle w:val="22"/>
          <w:rFonts w:hint="default" w:ascii="Consolas" w:hAnsi="Consolas" w:eastAsia="Consolas" w:cs="Consolas"/>
          <w:color w:val="000000"/>
          <w:sz w:val="21"/>
          <w:szCs w:val="21"/>
          <w:shd w:val="clear" w:fill="F6F8FA"/>
        </w:rPr>
        <w:t>(key);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if</w:t>
      </w:r>
      <w:r>
        <w:rPr>
          <w:rStyle w:val="22"/>
          <w:rFonts w:hint="default" w:ascii="Consolas" w:hAnsi="Consolas" w:eastAsia="Consolas" w:cs="Consolas"/>
          <w:color w:val="000000"/>
          <w:sz w:val="21"/>
          <w:szCs w:val="21"/>
          <w:shd w:val="clear" w:fill="F6F8FA"/>
        </w:rPr>
        <w:t xml:space="preserve"> (selector == </w:t>
      </w:r>
      <w:r>
        <w:rPr>
          <w:rFonts w:hint="default" w:ascii="Consolas" w:hAnsi="Consolas" w:eastAsia="Consolas" w:cs="Consolas"/>
          <w:color w:val="000000"/>
          <w:sz w:val="21"/>
          <w:szCs w:val="21"/>
          <w:shd w:val="clear" w:fill="F6F8FA"/>
        </w:rPr>
        <w:t>null</w:t>
      </w:r>
      <w:r>
        <w:rPr>
          <w:rStyle w:val="22"/>
          <w:rFonts w:hint="default" w:ascii="Consolas" w:hAnsi="Consolas" w:eastAsia="Consolas" w:cs="Consolas"/>
          <w:color w:val="000000"/>
          <w:sz w:val="21"/>
          <w:szCs w:val="21"/>
          <w:shd w:val="clear" w:fill="F6F8FA"/>
        </w:rPr>
        <w:t xml:space="preserve"> || selector.</w:t>
      </w:r>
      <w:r>
        <w:rPr>
          <w:rFonts w:hint="default" w:ascii="Consolas" w:hAnsi="Consolas" w:eastAsia="Consolas" w:cs="Consolas"/>
          <w:color w:val="000000"/>
          <w:sz w:val="21"/>
          <w:szCs w:val="21"/>
          <w:shd w:val="clear" w:fill="F6F8FA"/>
        </w:rPr>
        <w:t>getIdentityHashCode</w:t>
      </w:r>
      <w:r>
        <w:rPr>
          <w:rStyle w:val="22"/>
          <w:rFonts w:hint="default" w:ascii="Consolas" w:hAnsi="Consolas" w:eastAsia="Consolas" w:cs="Consolas"/>
          <w:color w:val="000000"/>
          <w:sz w:val="21"/>
          <w:szCs w:val="21"/>
          <w:shd w:val="clear" w:fill="F6F8FA"/>
        </w:rPr>
        <w:t>() != identityHashCode)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selectors.</w:t>
      </w:r>
      <w:r>
        <w:rPr>
          <w:rFonts w:hint="default" w:ascii="Consolas" w:hAnsi="Consolas" w:eastAsia="Consolas" w:cs="Consolas"/>
          <w:color w:val="000000"/>
          <w:sz w:val="21"/>
          <w:szCs w:val="21"/>
          <w:shd w:val="clear" w:fill="F6F8FA"/>
        </w:rPr>
        <w:t>put</w:t>
      </w:r>
      <w:r>
        <w:rPr>
          <w:rStyle w:val="22"/>
          <w:rFonts w:hint="default" w:ascii="Consolas" w:hAnsi="Consolas" w:eastAsia="Consolas" w:cs="Consolas"/>
          <w:color w:val="000000"/>
          <w:sz w:val="21"/>
          <w:szCs w:val="21"/>
          <w:shd w:val="clear" w:fill="F6F8FA"/>
        </w:rPr>
        <w:t xml:space="preserve">(key, </w:t>
      </w:r>
      <w:r>
        <w:rPr>
          <w:rFonts w:hint="default" w:ascii="Consolas" w:hAnsi="Consolas" w:eastAsia="Consolas" w:cs="Consolas"/>
          <w:color w:val="000000"/>
          <w:sz w:val="21"/>
          <w:szCs w:val="21"/>
          <w:shd w:val="clear" w:fill="F6F8FA"/>
        </w:rPr>
        <w:t>new</w:t>
      </w:r>
      <w:r>
        <w:rPr>
          <w:rStyle w:val="22"/>
          <w:rFonts w:hint="default" w:ascii="Consolas" w:hAnsi="Consolas" w:eastAsia="Consolas" w:cs="Consolas"/>
          <w:color w:val="000000"/>
          <w:sz w:val="21"/>
          <w:szCs w:val="21"/>
          <w:shd w:val="clear" w:fill="F6F8FA"/>
        </w:rPr>
        <w:t xml:space="preserve"> ConsistentHashSelector&lt;T&gt;(invokers, invocation.</w:t>
      </w:r>
      <w:r>
        <w:rPr>
          <w:rFonts w:hint="default" w:ascii="Consolas" w:hAnsi="Consolas" w:eastAsia="Consolas" w:cs="Consolas"/>
          <w:color w:val="000000"/>
          <w:sz w:val="21"/>
          <w:szCs w:val="21"/>
          <w:shd w:val="clear" w:fill="F6F8FA"/>
        </w:rPr>
        <w:t>getMethodName</w:t>
      </w:r>
      <w:r>
        <w:rPr>
          <w:rStyle w:val="22"/>
          <w:rFonts w:hint="default" w:ascii="Consolas" w:hAnsi="Consolas" w:eastAsia="Consolas" w:cs="Consolas"/>
          <w:color w:val="000000"/>
          <w:sz w:val="21"/>
          <w:szCs w:val="21"/>
          <w:shd w:val="clear" w:fill="F6F8FA"/>
        </w:rPr>
        <w:t>(), identityHashCode));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selector = (ConsistentHashSelector&lt;T&gt;) selectors.</w:t>
      </w:r>
      <w:r>
        <w:rPr>
          <w:rFonts w:hint="default" w:ascii="Consolas" w:hAnsi="Consolas" w:eastAsia="Consolas" w:cs="Consolas"/>
          <w:color w:val="000000"/>
          <w:sz w:val="21"/>
          <w:szCs w:val="21"/>
          <w:shd w:val="clear" w:fill="F6F8FA"/>
        </w:rPr>
        <w:t>get</w:t>
      </w:r>
      <w:r>
        <w:rPr>
          <w:rStyle w:val="22"/>
          <w:rFonts w:hint="default" w:ascii="Consolas" w:hAnsi="Consolas" w:eastAsia="Consolas" w:cs="Consolas"/>
          <w:color w:val="000000"/>
          <w:sz w:val="21"/>
          <w:szCs w:val="21"/>
          <w:shd w:val="clear" w:fill="F6F8FA"/>
        </w:rPr>
        <w:t>(key);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return</w:t>
      </w:r>
      <w:r>
        <w:rPr>
          <w:rStyle w:val="22"/>
          <w:rFonts w:hint="default" w:ascii="Consolas" w:hAnsi="Consolas" w:eastAsia="Consolas" w:cs="Consolas"/>
          <w:color w:val="000000"/>
          <w:sz w:val="21"/>
          <w:szCs w:val="21"/>
          <w:shd w:val="clear" w:fill="F6F8FA"/>
        </w:rPr>
        <w:t xml:space="preserve"> selector.</w:t>
      </w:r>
      <w:r>
        <w:rPr>
          <w:rFonts w:hint="default" w:ascii="Consolas" w:hAnsi="Consolas" w:eastAsia="Consolas" w:cs="Consolas"/>
          <w:color w:val="000000"/>
          <w:sz w:val="21"/>
          <w:szCs w:val="21"/>
          <w:shd w:val="clear" w:fill="F6F8FA"/>
        </w:rPr>
        <w:t>select</w:t>
      </w:r>
      <w:r>
        <w:rPr>
          <w:rStyle w:val="22"/>
          <w:rFonts w:hint="default" w:ascii="Consolas" w:hAnsi="Consolas" w:eastAsia="Consolas" w:cs="Consolas"/>
          <w:color w:val="000000"/>
          <w:sz w:val="21"/>
          <w:szCs w:val="21"/>
          <w:shd w:val="clear" w:fill="F6F8FA"/>
        </w:rPr>
        <w:t>(invocation);</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public</w:t>
      </w: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ConsistentHashSelector</w:t>
      </w:r>
      <w:r>
        <w:rPr>
          <w:rStyle w:val="22"/>
          <w:rFonts w:hint="default" w:ascii="Consolas" w:hAnsi="Consolas" w:eastAsia="Consolas" w:cs="Consolas"/>
          <w:color w:val="000000"/>
          <w:sz w:val="21"/>
          <w:szCs w:val="21"/>
          <w:shd w:val="clear" w:fill="F6F8FA"/>
        </w:rPr>
        <w:t xml:space="preserve">(List&lt;Invoker&lt;T&gt;&gt; invokers, String methodName, </w:t>
      </w:r>
      <w:r>
        <w:rPr>
          <w:rFonts w:hint="default" w:ascii="Consolas" w:hAnsi="Consolas" w:eastAsia="Consolas" w:cs="Consolas"/>
          <w:color w:val="000000"/>
          <w:sz w:val="21"/>
          <w:szCs w:val="21"/>
          <w:shd w:val="clear" w:fill="F6F8FA"/>
        </w:rPr>
        <w:t>int</w:t>
      </w:r>
      <w:r>
        <w:rPr>
          <w:rStyle w:val="22"/>
          <w:rFonts w:hint="default" w:ascii="Consolas" w:hAnsi="Consolas" w:eastAsia="Consolas" w:cs="Consolas"/>
          <w:color w:val="000000"/>
          <w:sz w:val="21"/>
          <w:szCs w:val="21"/>
          <w:shd w:val="clear" w:fill="F6F8FA"/>
        </w:rPr>
        <w:t xml:space="preserve"> identityHashCode)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this</w:t>
      </w:r>
      <w:r>
        <w:rPr>
          <w:rStyle w:val="22"/>
          <w:rFonts w:hint="default" w:ascii="Consolas" w:hAnsi="Consolas" w:eastAsia="Consolas" w:cs="Consolas"/>
          <w:color w:val="000000"/>
          <w:sz w:val="21"/>
          <w:szCs w:val="21"/>
          <w:shd w:val="clear" w:fill="F6F8FA"/>
        </w:rPr>
        <w:t>.</w:t>
      </w:r>
      <w:r>
        <w:rPr>
          <w:rFonts w:hint="default" w:ascii="Consolas" w:hAnsi="Consolas" w:eastAsia="Consolas" w:cs="Consolas"/>
          <w:color w:val="000000"/>
          <w:sz w:val="21"/>
          <w:szCs w:val="21"/>
          <w:shd w:val="clear" w:fill="F6F8FA"/>
        </w:rPr>
        <w:t>virtualInvokers</w:t>
      </w:r>
      <w:r>
        <w:rPr>
          <w:rStyle w:val="22"/>
          <w:rFonts w:hint="default" w:ascii="Consolas" w:hAnsi="Consolas" w:eastAsia="Consolas" w:cs="Consolas"/>
          <w:color w:val="000000"/>
          <w:sz w:val="21"/>
          <w:szCs w:val="21"/>
          <w:shd w:val="clear" w:fill="F6F8FA"/>
        </w:rPr>
        <w:t xml:space="preserve"> = </w:t>
      </w:r>
      <w:r>
        <w:rPr>
          <w:rFonts w:hint="default" w:ascii="Consolas" w:hAnsi="Consolas" w:eastAsia="Consolas" w:cs="Consolas"/>
          <w:color w:val="000000"/>
          <w:sz w:val="21"/>
          <w:szCs w:val="21"/>
          <w:shd w:val="clear" w:fill="F6F8FA"/>
        </w:rPr>
        <w:t>new</w:t>
      </w:r>
      <w:r>
        <w:rPr>
          <w:rStyle w:val="22"/>
          <w:rFonts w:hint="default" w:ascii="Consolas" w:hAnsi="Consolas" w:eastAsia="Consolas" w:cs="Consolas"/>
          <w:color w:val="000000"/>
          <w:sz w:val="21"/>
          <w:szCs w:val="21"/>
          <w:shd w:val="clear" w:fill="F6F8FA"/>
        </w:rPr>
        <w:t xml:space="preserve"> TreeMap&lt;Long, Invoker&lt;T&gt;&gt;();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this</w:t>
      </w:r>
      <w:r>
        <w:rPr>
          <w:rStyle w:val="22"/>
          <w:rFonts w:hint="default" w:ascii="Consolas" w:hAnsi="Consolas" w:eastAsia="Consolas" w:cs="Consolas"/>
          <w:color w:val="000000"/>
          <w:sz w:val="21"/>
          <w:szCs w:val="21"/>
          <w:shd w:val="clear" w:fill="F6F8FA"/>
        </w:rPr>
        <w:t>.</w:t>
      </w:r>
      <w:r>
        <w:rPr>
          <w:rFonts w:hint="default" w:ascii="Consolas" w:hAnsi="Consolas" w:eastAsia="Consolas" w:cs="Consolas"/>
          <w:color w:val="000000"/>
          <w:sz w:val="21"/>
          <w:szCs w:val="21"/>
          <w:shd w:val="clear" w:fill="F6F8FA"/>
        </w:rPr>
        <w:t>identityHashCode</w:t>
      </w:r>
      <w:r>
        <w:rPr>
          <w:rStyle w:val="22"/>
          <w:rFonts w:hint="default" w:ascii="Consolas" w:hAnsi="Consolas" w:eastAsia="Consolas" w:cs="Consolas"/>
          <w:color w:val="000000"/>
          <w:sz w:val="21"/>
          <w:szCs w:val="21"/>
          <w:shd w:val="clear" w:fill="F6F8FA"/>
        </w:rPr>
        <w:t xml:space="preserve"> = System.</w:t>
      </w:r>
      <w:r>
        <w:rPr>
          <w:rFonts w:hint="default" w:ascii="Consolas" w:hAnsi="Consolas" w:eastAsia="Consolas" w:cs="Consolas"/>
          <w:color w:val="000000"/>
          <w:sz w:val="21"/>
          <w:szCs w:val="21"/>
          <w:shd w:val="clear" w:fill="F6F8FA"/>
        </w:rPr>
        <w:t>identityHashCode</w:t>
      </w:r>
      <w:r>
        <w:rPr>
          <w:rStyle w:val="22"/>
          <w:rFonts w:hint="default" w:ascii="Consolas" w:hAnsi="Consolas" w:eastAsia="Consolas" w:cs="Consolas"/>
          <w:color w:val="000000"/>
          <w:sz w:val="21"/>
          <w:szCs w:val="21"/>
          <w:shd w:val="clear" w:fill="F6F8FA"/>
        </w:rPr>
        <w:t>(invokers);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URL url = invokers.</w:t>
      </w:r>
      <w:r>
        <w:rPr>
          <w:rFonts w:hint="default" w:ascii="Consolas" w:hAnsi="Consolas" w:eastAsia="Consolas" w:cs="Consolas"/>
          <w:color w:val="000000"/>
          <w:sz w:val="21"/>
          <w:szCs w:val="21"/>
          <w:shd w:val="clear" w:fill="F6F8FA"/>
        </w:rPr>
        <w:t>get</w:t>
      </w:r>
      <w:r>
        <w:rPr>
          <w:rStyle w:val="22"/>
          <w:rFonts w:hint="default" w:ascii="Consolas" w:hAnsi="Consolas" w:eastAsia="Consolas" w:cs="Consolas"/>
          <w:color w:val="000000"/>
          <w:sz w:val="21"/>
          <w:szCs w:val="21"/>
          <w:shd w:val="clear" w:fill="F6F8FA"/>
        </w:rPr>
        <w:t>(</w:t>
      </w:r>
      <w:r>
        <w:rPr>
          <w:rFonts w:hint="default" w:ascii="Consolas" w:hAnsi="Consolas" w:eastAsia="Consolas" w:cs="Consolas"/>
          <w:color w:val="000000"/>
          <w:sz w:val="21"/>
          <w:szCs w:val="21"/>
          <w:shd w:val="clear" w:fill="F6F8FA"/>
        </w:rPr>
        <w:t>0</w:t>
      </w:r>
      <w:r>
        <w:rPr>
          <w:rStyle w:val="22"/>
          <w:rFonts w:hint="default" w:ascii="Consolas" w:hAnsi="Consolas" w:eastAsia="Consolas" w:cs="Consolas"/>
          <w:color w:val="000000"/>
          <w:sz w:val="21"/>
          <w:szCs w:val="21"/>
          <w:shd w:val="clear" w:fill="F6F8FA"/>
        </w:rPr>
        <w:t>).</w:t>
      </w:r>
      <w:r>
        <w:rPr>
          <w:rFonts w:hint="default" w:ascii="Consolas" w:hAnsi="Consolas" w:eastAsia="Consolas" w:cs="Consolas"/>
          <w:color w:val="000000"/>
          <w:sz w:val="21"/>
          <w:szCs w:val="21"/>
          <w:shd w:val="clear" w:fill="F6F8FA"/>
        </w:rPr>
        <w:t>getUrl</w:t>
      </w:r>
      <w:r>
        <w:rPr>
          <w:rStyle w:val="22"/>
          <w:rFonts w:hint="default" w:ascii="Consolas" w:hAnsi="Consolas" w:eastAsia="Consolas" w:cs="Consolas"/>
          <w:color w:val="000000"/>
          <w:sz w:val="21"/>
          <w:szCs w:val="21"/>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this</w:t>
      </w:r>
      <w:r>
        <w:rPr>
          <w:rStyle w:val="22"/>
          <w:rFonts w:hint="default" w:ascii="Consolas" w:hAnsi="Consolas" w:eastAsia="Consolas" w:cs="Consolas"/>
          <w:color w:val="000000"/>
          <w:sz w:val="21"/>
          <w:szCs w:val="21"/>
          <w:shd w:val="clear" w:fill="F6F8FA"/>
        </w:rPr>
        <w:t>.</w:t>
      </w:r>
      <w:r>
        <w:rPr>
          <w:rFonts w:hint="default" w:ascii="Consolas" w:hAnsi="Consolas" w:eastAsia="Consolas" w:cs="Consolas"/>
          <w:color w:val="000000"/>
          <w:sz w:val="21"/>
          <w:szCs w:val="21"/>
          <w:shd w:val="clear" w:fill="F6F8FA"/>
        </w:rPr>
        <w:t>replicaNumber</w:t>
      </w:r>
      <w:r>
        <w:rPr>
          <w:rStyle w:val="22"/>
          <w:rFonts w:hint="default" w:ascii="Consolas" w:hAnsi="Consolas" w:eastAsia="Consolas" w:cs="Consolas"/>
          <w:color w:val="000000"/>
          <w:sz w:val="21"/>
          <w:szCs w:val="21"/>
          <w:shd w:val="clear" w:fill="F6F8FA"/>
        </w:rPr>
        <w:t xml:space="preserve"> = url.</w:t>
      </w:r>
      <w:r>
        <w:rPr>
          <w:rFonts w:hint="default" w:ascii="Consolas" w:hAnsi="Consolas" w:eastAsia="Consolas" w:cs="Consolas"/>
          <w:color w:val="000000"/>
          <w:sz w:val="21"/>
          <w:szCs w:val="21"/>
          <w:shd w:val="clear" w:fill="F6F8FA"/>
        </w:rPr>
        <w:t>getMethodParameter</w:t>
      </w:r>
      <w:r>
        <w:rPr>
          <w:rStyle w:val="22"/>
          <w:rFonts w:hint="default" w:ascii="Consolas" w:hAnsi="Consolas" w:eastAsia="Consolas" w:cs="Consolas"/>
          <w:color w:val="000000"/>
          <w:sz w:val="21"/>
          <w:szCs w:val="21"/>
          <w:shd w:val="clear" w:fill="F6F8FA"/>
        </w:rPr>
        <w:t xml:space="preserve">(methodName, </w:t>
      </w:r>
      <w:r>
        <w:rPr>
          <w:rFonts w:hint="default" w:ascii="Consolas" w:hAnsi="Consolas" w:eastAsia="Consolas" w:cs="Consolas"/>
          <w:color w:val="000000"/>
          <w:sz w:val="21"/>
          <w:szCs w:val="21"/>
          <w:shd w:val="clear" w:fill="F6F8FA"/>
        </w:rPr>
        <w:t>"hash.nodes"</w:t>
      </w: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160</w:t>
      </w:r>
      <w:r>
        <w:rPr>
          <w:rStyle w:val="22"/>
          <w:rFonts w:hint="default" w:ascii="Consolas" w:hAnsi="Consolas" w:eastAsia="Consolas" w:cs="Consolas"/>
          <w:color w:val="000000"/>
          <w:sz w:val="21"/>
          <w:szCs w:val="21"/>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String[] index = Constants.</w:t>
      </w:r>
      <w:r>
        <w:rPr>
          <w:rFonts w:hint="default" w:ascii="Consolas" w:hAnsi="Consolas" w:eastAsia="Consolas" w:cs="Consolas"/>
          <w:color w:val="000000"/>
          <w:sz w:val="21"/>
          <w:szCs w:val="21"/>
          <w:shd w:val="clear" w:fill="F6F8FA"/>
        </w:rPr>
        <w:t>COMMA_SPLIT_PATTERN</w:t>
      </w:r>
      <w:r>
        <w:rPr>
          <w:rStyle w:val="22"/>
          <w:rFonts w:hint="default" w:ascii="Consolas" w:hAnsi="Consolas" w:eastAsia="Consolas" w:cs="Consolas"/>
          <w:color w:val="000000"/>
          <w:sz w:val="21"/>
          <w:szCs w:val="21"/>
          <w:shd w:val="clear" w:fill="F6F8FA"/>
        </w:rPr>
        <w:t>.</w:t>
      </w:r>
      <w:r>
        <w:rPr>
          <w:rFonts w:hint="default" w:ascii="Consolas" w:hAnsi="Consolas" w:eastAsia="Consolas" w:cs="Consolas"/>
          <w:color w:val="000000"/>
          <w:sz w:val="21"/>
          <w:szCs w:val="21"/>
          <w:shd w:val="clear" w:fill="F6F8FA"/>
        </w:rPr>
        <w:t>split</w:t>
      </w:r>
      <w:r>
        <w:rPr>
          <w:rStyle w:val="22"/>
          <w:rFonts w:hint="default" w:ascii="Consolas" w:hAnsi="Consolas" w:eastAsia="Consolas" w:cs="Consolas"/>
          <w:color w:val="000000"/>
          <w:sz w:val="21"/>
          <w:szCs w:val="21"/>
          <w:shd w:val="clear" w:fill="F6F8FA"/>
        </w:rPr>
        <w:t>(url.</w:t>
      </w:r>
      <w:r>
        <w:rPr>
          <w:rFonts w:hint="default" w:ascii="Consolas" w:hAnsi="Consolas" w:eastAsia="Consolas" w:cs="Consolas"/>
          <w:color w:val="000000"/>
          <w:sz w:val="21"/>
          <w:szCs w:val="21"/>
          <w:shd w:val="clear" w:fill="F6F8FA"/>
        </w:rPr>
        <w:t>getMethodParameter</w:t>
      </w:r>
      <w:r>
        <w:rPr>
          <w:rStyle w:val="22"/>
          <w:rFonts w:hint="default" w:ascii="Consolas" w:hAnsi="Consolas" w:eastAsia="Consolas" w:cs="Consolas"/>
          <w:color w:val="000000"/>
          <w:sz w:val="21"/>
          <w:szCs w:val="21"/>
          <w:shd w:val="clear" w:fill="F6F8FA"/>
        </w:rPr>
        <w:t xml:space="preserve">(methodName, </w:t>
      </w:r>
      <w:r>
        <w:rPr>
          <w:rFonts w:hint="default" w:ascii="Consolas" w:hAnsi="Consolas" w:eastAsia="Consolas" w:cs="Consolas"/>
          <w:color w:val="000000"/>
          <w:sz w:val="21"/>
          <w:szCs w:val="21"/>
          <w:shd w:val="clear" w:fill="F6F8FA"/>
        </w:rPr>
        <w:t>"hash.arguments"</w:t>
      </w: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"0"</w:t>
      </w:r>
      <w:r>
        <w:rPr>
          <w:rStyle w:val="22"/>
          <w:rFonts w:hint="default" w:ascii="Consolas" w:hAnsi="Consolas" w:eastAsia="Consolas" w:cs="Consolas"/>
          <w:color w:val="000000"/>
          <w:sz w:val="21"/>
          <w:szCs w:val="21"/>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argumentIndex = </w:t>
      </w:r>
      <w:r>
        <w:rPr>
          <w:rFonts w:hint="default" w:ascii="Consolas" w:hAnsi="Consolas" w:eastAsia="Consolas" w:cs="Consolas"/>
          <w:color w:val="000000"/>
          <w:sz w:val="21"/>
          <w:szCs w:val="21"/>
          <w:shd w:val="clear" w:fill="F6F8FA"/>
        </w:rPr>
        <w:t>new</w:t>
      </w: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int</w:t>
      </w:r>
      <w:r>
        <w:rPr>
          <w:rStyle w:val="22"/>
          <w:rFonts w:hint="default" w:ascii="Consolas" w:hAnsi="Consolas" w:eastAsia="Consolas" w:cs="Consolas"/>
          <w:color w:val="000000"/>
          <w:sz w:val="21"/>
          <w:szCs w:val="21"/>
          <w:shd w:val="clear" w:fill="F6F8FA"/>
        </w:rPr>
        <w:t>[index.</w:t>
      </w:r>
      <w:r>
        <w:rPr>
          <w:rFonts w:hint="default" w:ascii="Consolas" w:hAnsi="Consolas" w:eastAsia="Consolas" w:cs="Consolas"/>
          <w:color w:val="000000"/>
          <w:sz w:val="21"/>
          <w:szCs w:val="21"/>
          <w:shd w:val="clear" w:fill="F6F8FA"/>
        </w:rPr>
        <w:t>length</w:t>
      </w:r>
      <w:r>
        <w:rPr>
          <w:rStyle w:val="22"/>
          <w:rFonts w:hint="default" w:ascii="Consolas" w:hAnsi="Consolas" w:eastAsia="Consolas" w:cs="Consolas"/>
          <w:color w:val="000000"/>
          <w:sz w:val="21"/>
          <w:szCs w:val="21"/>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for</w:t>
      </w: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int</w:t>
      </w:r>
      <w:r>
        <w:rPr>
          <w:rStyle w:val="22"/>
          <w:rFonts w:hint="default" w:ascii="Consolas" w:hAnsi="Consolas" w:eastAsia="Consolas" w:cs="Consolas"/>
          <w:color w:val="000000"/>
          <w:sz w:val="21"/>
          <w:szCs w:val="21"/>
          <w:shd w:val="clear" w:fill="F6F8FA"/>
        </w:rPr>
        <w:t xml:space="preserve"> i = </w:t>
      </w:r>
      <w:r>
        <w:rPr>
          <w:rFonts w:hint="default" w:ascii="Consolas" w:hAnsi="Consolas" w:eastAsia="Consolas" w:cs="Consolas"/>
          <w:color w:val="000000"/>
          <w:sz w:val="21"/>
          <w:szCs w:val="21"/>
          <w:shd w:val="clear" w:fill="F6F8FA"/>
        </w:rPr>
        <w:t>0</w:t>
      </w:r>
      <w:r>
        <w:rPr>
          <w:rStyle w:val="22"/>
          <w:rFonts w:hint="default" w:ascii="Consolas" w:hAnsi="Consolas" w:eastAsia="Consolas" w:cs="Consolas"/>
          <w:color w:val="000000"/>
          <w:sz w:val="21"/>
          <w:szCs w:val="21"/>
          <w:shd w:val="clear" w:fill="F6F8FA"/>
        </w:rPr>
        <w:t>; i &lt; index.</w:t>
      </w:r>
      <w:r>
        <w:rPr>
          <w:rFonts w:hint="default" w:ascii="Consolas" w:hAnsi="Consolas" w:eastAsia="Consolas" w:cs="Consolas"/>
          <w:color w:val="000000"/>
          <w:sz w:val="21"/>
          <w:szCs w:val="21"/>
          <w:shd w:val="clear" w:fill="F6F8FA"/>
        </w:rPr>
        <w:t>length</w:t>
      </w:r>
      <w:r>
        <w:rPr>
          <w:rStyle w:val="22"/>
          <w:rFonts w:hint="default" w:ascii="Consolas" w:hAnsi="Consolas" w:eastAsia="Consolas" w:cs="Consolas"/>
          <w:color w:val="000000"/>
          <w:sz w:val="21"/>
          <w:szCs w:val="21"/>
          <w:shd w:val="clear" w:fill="F6F8FA"/>
        </w:rPr>
        <w:t>; i ++)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argumentIndex[i] = Integer.</w:t>
      </w:r>
      <w:r>
        <w:rPr>
          <w:rFonts w:hint="default" w:ascii="Consolas" w:hAnsi="Consolas" w:eastAsia="Consolas" w:cs="Consolas"/>
          <w:color w:val="000000"/>
          <w:sz w:val="21"/>
          <w:szCs w:val="21"/>
          <w:shd w:val="clear" w:fill="F6F8FA"/>
        </w:rPr>
        <w:t>parseInt</w:t>
      </w:r>
      <w:r>
        <w:rPr>
          <w:rStyle w:val="22"/>
          <w:rFonts w:hint="default" w:ascii="Consolas" w:hAnsi="Consolas" w:eastAsia="Consolas" w:cs="Consolas"/>
          <w:color w:val="000000"/>
          <w:sz w:val="21"/>
          <w:szCs w:val="21"/>
          <w:shd w:val="clear" w:fill="F6F8FA"/>
        </w:rPr>
        <w:t>(index[i]);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for</w:t>
      </w:r>
      <w:r>
        <w:rPr>
          <w:rStyle w:val="22"/>
          <w:rFonts w:hint="default" w:ascii="Consolas" w:hAnsi="Consolas" w:eastAsia="Consolas" w:cs="Consolas"/>
          <w:color w:val="000000"/>
          <w:sz w:val="21"/>
          <w:szCs w:val="21"/>
          <w:shd w:val="clear" w:fill="F6F8FA"/>
        </w:rPr>
        <w:t xml:space="preserve"> (Invoker&lt;T&gt; invoker : invokers)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for</w:t>
      </w: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int</w:t>
      </w:r>
      <w:r>
        <w:rPr>
          <w:rStyle w:val="22"/>
          <w:rFonts w:hint="default" w:ascii="Consolas" w:hAnsi="Consolas" w:eastAsia="Consolas" w:cs="Consolas"/>
          <w:color w:val="000000"/>
          <w:sz w:val="21"/>
          <w:szCs w:val="21"/>
          <w:shd w:val="clear" w:fill="F6F8FA"/>
        </w:rPr>
        <w:t xml:space="preserve"> i = </w:t>
      </w:r>
      <w:r>
        <w:rPr>
          <w:rFonts w:hint="default" w:ascii="Consolas" w:hAnsi="Consolas" w:eastAsia="Consolas" w:cs="Consolas"/>
          <w:color w:val="000000"/>
          <w:sz w:val="21"/>
          <w:szCs w:val="21"/>
          <w:shd w:val="clear" w:fill="F6F8FA"/>
        </w:rPr>
        <w:t>0</w:t>
      </w:r>
      <w:r>
        <w:rPr>
          <w:rStyle w:val="22"/>
          <w:rFonts w:hint="default" w:ascii="Consolas" w:hAnsi="Consolas" w:eastAsia="Consolas" w:cs="Consolas"/>
          <w:color w:val="000000"/>
          <w:sz w:val="21"/>
          <w:szCs w:val="21"/>
          <w:shd w:val="clear" w:fill="F6F8FA"/>
        </w:rPr>
        <w:t xml:space="preserve">; i &lt; replicaNumber / </w:t>
      </w:r>
      <w:r>
        <w:rPr>
          <w:rFonts w:hint="default" w:ascii="Consolas" w:hAnsi="Consolas" w:eastAsia="Consolas" w:cs="Consolas"/>
          <w:color w:val="000000"/>
          <w:sz w:val="21"/>
          <w:szCs w:val="21"/>
          <w:shd w:val="clear" w:fill="F6F8FA"/>
        </w:rPr>
        <w:t>4</w:t>
      </w:r>
      <w:r>
        <w:rPr>
          <w:rStyle w:val="22"/>
          <w:rFonts w:hint="default" w:ascii="Consolas" w:hAnsi="Consolas" w:eastAsia="Consolas" w:cs="Consolas"/>
          <w:color w:val="000000"/>
          <w:sz w:val="21"/>
          <w:szCs w:val="21"/>
          <w:shd w:val="clear" w:fill="F6F8FA"/>
        </w:rPr>
        <w:t>; i++)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byte</w:t>
      </w:r>
      <w:r>
        <w:rPr>
          <w:rStyle w:val="22"/>
          <w:rFonts w:hint="default" w:ascii="Consolas" w:hAnsi="Consolas" w:eastAsia="Consolas" w:cs="Consolas"/>
          <w:color w:val="000000"/>
          <w:sz w:val="21"/>
          <w:szCs w:val="21"/>
          <w:shd w:val="clear" w:fill="F6F8FA"/>
        </w:rPr>
        <w:t xml:space="preserve">[] digest = </w:t>
      </w:r>
      <w:r>
        <w:rPr>
          <w:rFonts w:hint="default" w:ascii="Consolas" w:hAnsi="Consolas" w:eastAsia="Consolas" w:cs="Consolas"/>
          <w:color w:val="000000"/>
          <w:sz w:val="21"/>
          <w:szCs w:val="21"/>
          <w:shd w:val="clear" w:fill="F6F8FA"/>
        </w:rPr>
        <w:t>md5</w:t>
      </w:r>
      <w:r>
        <w:rPr>
          <w:rStyle w:val="22"/>
          <w:rFonts w:hint="default" w:ascii="Consolas" w:hAnsi="Consolas" w:eastAsia="Consolas" w:cs="Consolas"/>
          <w:color w:val="000000"/>
          <w:sz w:val="21"/>
          <w:szCs w:val="21"/>
          <w:shd w:val="clear" w:fill="F6F8FA"/>
        </w:rPr>
        <w:t>(invoker.</w:t>
      </w:r>
      <w:r>
        <w:rPr>
          <w:rFonts w:hint="default" w:ascii="Consolas" w:hAnsi="Consolas" w:eastAsia="Consolas" w:cs="Consolas"/>
          <w:color w:val="000000"/>
          <w:sz w:val="21"/>
          <w:szCs w:val="21"/>
          <w:shd w:val="clear" w:fill="F6F8FA"/>
        </w:rPr>
        <w:t>getUrl</w:t>
      </w:r>
      <w:r>
        <w:rPr>
          <w:rStyle w:val="22"/>
          <w:rFonts w:hint="default" w:ascii="Consolas" w:hAnsi="Consolas" w:eastAsia="Consolas" w:cs="Consolas"/>
          <w:color w:val="000000"/>
          <w:sz w:val="21"/>
          <w:szCs w:val="21"/>
          <w:shd w:val="clear" w:fill="F6F8FA"/>
        </w:rPr>
        <w:t>().</w:t>
      </w:r>
      <w:r>
        <w:rPr>
          <w:rFonts w:hint="default" w:ascii="Consolas" w:hAnsi="Consolas" w:eastAsia="Consolas" w:cs="Consolas"/>
          <w:color w:val="000000"/>
          <w:sz w:val="21"/>
          <w:szCs w:val="21"/>
          <w:shd w:val="clear" w:fill="F6F8FA"/>
        </w:rPr>
        <w:t>toFullString</w:t>
      </w:r>
      <w:r>
        <w:rPr>
          <w:rStyle w:val="22"/>
          <w:rFonts w:hint="default" w:ascii="Consolas" w:hAnsi="Consolas" w:eastAsia="Consolas" w:cs="Consolas"/>
          <w:color w:val="000000"/>
          <w:sz w:val="21"/>
          <w:szCs w:val="21"/>
          <w:shd w:val="clear" w:fill="F6F8FA"/>
        </w:rPr>
        <w:t>() + 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for</w:t>
      </w: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int</w:t>
      </w:r>
      <w:r>
        <w:rPr>
          <w:rStyle w:val="22"/>
          <w:rFonts w:hint="default" w:ascii="Consolas" w:hAnsi="Consolas" w:eastAsia="Consolas" w:cs="Consolas"/>
          <w:color w:val="000000"/>
          <w:sz w:val="21"/>
          <w:szCs w:val="21"/>
          <w:shd w:val="clear" w:fill="F6F8FA"/>
        </w:rPr>
        <w:t xml:space="preserve"> h = </w:t>
      </w:r>
      <w:r>
        <w:rPr>
          <w:rFonts w:hint="default" w:ascii="Consolas" w:hAnsi="Consolas" w:eastAsia="Consolas" w:cs="Consolas"/>
          <w:color w:val="000000"/>
          <w:sz w:val="21"/>
          <w:szCs w:val="21"/>
          <w:shd w:val="clear" w:fill="F6F8FA"/>
        </w:rPr>
        <w:t>0</w:t>
      </w:r>
      <w:r>
        <w:rPr>
          <w:rStyle w:val="22"/>
          <w:rFonts w:hint="default" w:ascii="Consolas" w:hAnsi="Consolas" w:eastAsia="Consolas" w:cs="Consolas"/>
          <w:color w:val="000000"/>
          <w:sz w:val="21"/>
          <w:szCs w:val="21"/>
          <w:shd w:val="clear" w:fill="F6F8FA"/>
        </w:rPr>
        <w:t xml:space="preserve">; h &lt; </w:t>
      </w:r>
      <w:r>
        <w:rPr>
          <w:rFonts w:hint="default" w:ascii="Consolas" w:hAnsi="Consolas" w:eastAsia="Consolas" w:cs="Consolas"/>
          <w:color w:val="000000"/>
          <w:sz w:val="21"/>
          <w:szCs w:val="21"/>
          <w:shd w:val="clear" w:fill="F6F8FA"/>
        </w:rPr>
        <w:t>4</w:t>
      </w:r>
      <w:r>
        <w:rPr>
          <w:rStyle w:val="22"/>
          <w:rFonts w:hint="default" w:ascii="Consolas" w:hAnsi="Consolas" w:eastAsia="Consolas" w:cs="Consolas"/>
          <w:color w:val="000000"/>
          <w:sz w:val="21"/>
          <w:szCs w:val="21"/>
          <w:shd w:val="clear" w:fill="F6F8FA"/>
        </w:rPr>
        <w:t>; h++)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long</w:t>
      </w:r>
      <w:r>
        <w:rPr>
          <w:rStyle w:val="22"/>
          <w:rFonts w:hint="default" w:ascii="Consolas" w:hAnsi="Consolas" w:eastAsia="Consolas" w:cs="Consolas"/>
          <w:color w:val="000000"/>
          <w:sz w:val="21"/>
          <w:szCs w:val="21"/>
          <w:shd w:val="clear" w:fill="F6F8FA"/>
        </w:rPr>
        <w:t xml:space="preserve"> m = </w:t>
      </w:r>
      <w:r>
        <w:rPr>
          <w:rFonts w:hint="default" w:ascii="Consolas" w:hAnsi="Consolas" w:eastAsia="Consolas" w:cs="Consolas"/>
          <w:color w:val="000000"/>
          <w:sz w:val="21"/>
          <w:szCs w:val="21"/>
          <w:shd w:val="clear" w:fill="F6F8FA"/>
        </w:rPr>
        <w:t>hash</w:t>
      </w:r>
      <w:r>
        <w:rPr>
          <w:rStyle w:val="22"/>
          <w:rFonts w:hint="default" w:ascii="Consolas" w:hAnsi="Consolas" w:eastAsia="Consolas" w:cs="Consolas"/>
          <w:color w:val="000000"/>
          <w:sz w:val="21"/>
          <w:szCs w:val="21"/>
          <w:shd w:val="clear" w:fill="F6F8FA"/>
        </w:rPr>
        <w:t>(digest, h);</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virtualInvokers.</w:t>
      </w:r>
      <w:r>
        <w:rPr>
          <w:rFonts w:hint="default" w:ascii="Consolas" w:hAnsi="Consolas" w:eastAsia="Consolas" w:cs="Consolas"/>
          <w:color w:val="000000"/>
          <w:sz w:val="21"/>
          <w:szCs w:val="21"/>
          <w:shd w:val="clear" w:fill="F6F8FA"/>
        </w:rPr>
        <w:t>put</w:t>
      </w:r>
      <w:r>
        <w:rPr>
          <w:rStyle w:val="22"/>
          <w:rFonts w:hint="default" w:ascii="Consolas" w:hAnsi="Consolas" w:eastAsia="Consolas" w:cs="Consolas"/>
          <w:color w:val="000000"/>
          <w:sz w:val="21"/>
          <w:szCs w:val="21"/>
          <w:shd w:val="clear" w:fill="F6F8FA"/>
        </w:rPr>
        <w:t>(m, invoker);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Fonts w:hint="default" w:ascii="Consolas" w:hAnsi="Consolas" w:eastAsia="Consolas" w:cs="Consolas"/>
          <w:color w:val="000000"/>
          <w:sz w:val="21"/>
          <w:szCs w:val="21"/>
        </w:rPr>
      </w:pPr>
      <w:r>
        <w:rPr>
          <w:rStyle w:val="22"/>
          <w:rFonts w:hint="default" w:ascii="Consolas" w:hAnsi="Consolas" w:eastAsia="Consolas" w:cs="Consolas"/>
          <w:color w:val="000000"/>
          <w:sz w:val="21"/>
          <w:szCs w:val="21"/>
          <w:shd w:val="clear" w:fill="F6F8FA"/>
        </w:rPr>
        <w:t xml:space="preserve">        }</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color w:val="4F4F4F"/>
          <w:sz w:val="24"/>
          <w:szCs w:val="24"/>
        </w:rPr>
      </w:pPr>
      <w:r>
        <w:rPr>
          <w:rFonts w:hint="eastAsia" w:ascii="微软雅黑" w:hAnsi="微软雅黑" w:eastAsia="微软雅黑" w:cs="微软雅黑"/>
          <w:color w:val="4F4F4F"/>
          <w:sz w:val="24"/>
          <w:szCs w:val="24"/>
        </w:rPr>
        <w:t>通过doselect方法可以看出 ConsistentHashLoadBalance 主要是通过内部类 ConsistentHashSelector 来实现的，首先看ConsistentHashSelector构造函数的源码可以看出</w:t>
      </w:r>
      <w:r>
        <w:rPr>
          <w:rFonts w:hint="eastAsia" w:ascii="微软雅黑" w:hAnsi="微软雅黑" w:eastAsia="微软雅黑" w:cs="微软雅黑"/>
          <w:color w:val="4F4F4F"/>
          <w:sz w:val="24"/>
          <w:szCs w:val="24"/>
        </w:rPr>
        <w:br w:type="textWrapping"/>
      </w:r>
      <w:r>
        <w:rPr>
          <w:rFonts w:hint="eastAsia" w:ascii="微软雅黑" w:hAnsi="微软雅黑" w:cs="微软雅黑"/>
          <w:color w:val="4F4F4F"/>
          <w:sz w:val="24"/>
          <w:szCs w:val="24"/>
          <w:lang w:val="en-US" w:eastAsia="zh-CN"/>
        </w:rPr>
        <w:tab/>
      </w:r>
      <w:r>
        <w:rPr>
          <w:rFonts w:hint="eastAsia" w:ascii="微软雅黑" w:hAnsi="微软雅黑" w:eastAsia="微软雅黑" w:cs="微软雅黑"/>
          <w:color w:val="4F4F4F"/>
          <w:sz w:val="24"/>
          <w:szCs w:val="24"/>
        </w:rPr>
        <w:t>首先根据invokers的url获取分片个数，创建相同大小的虚拟节点。</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public</w:t>
      </w:r>
      <w:r>
        <w:rPr>
          <w:rStyle w:val="22"/>
          <w:rFonts w:hint="default" w:ascii="Consolas" w:hAnsi="Consolas" w:eastAsia="Consolas" w:cs="Consolas"/>
          <w:color w:val="000000"/>
          <w:sz w:val="21"/>
          <w:szCs w:val="21"/>
          <w:shd w:val="clear" w:fill="F6F8FA"/>
        </w:rPr>
        <w:t xml:space="preserve"> Invoker&lt;T&gt; </w:t>
      </w:r>
      <w:r>
        <w:rPr>
          <w:rFonts w:hint="default" w:ascii="Consolas" w:hAnsi="Consolas" w:eastAsia="Consolas" w:cs="Consolas"/>
          <w:color w:val="000000"/>
          <w:sz w:val="21"/>
          <w:szCs w:val="21"/>
          <w:shd w:val="clear" w:fill="F6F8FA"/>
        </w:rPr>
        <w:t>select</w:t>
      </w:r>
      <w:r>
        <w:rPr>
          <w:rStyle w:val="22"/>
          <w:rFonts w:hint="default" w:ascii="Consolas" w:hAnsi="Consolas" w:eastAsia="Consolas" w:cs="Consolas"/>
          <w:color w:val="000000"/>
          <w:sz w:val="21"/>
          <w:szCs w:val="21"/>
          <w:shd w:val="clear" w:fill="F6F8FA"/>
        </w:rPr>
        <w:t>(Invocation invocation)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String key = </w:t>
      </w:r>
      <w:r>
        <w:rPr>
          <w:rFonts w:hint="default" w:ascii="Consolas" w:hAnsi="Consolas" w:eastAsia="Consolas" w:cs="Consolas"/>
          <w:color w:val="000000"/>
          <w:sz w:val="21"/>
          <w:szCs w:val="21"/>
          <w:shd w:val="clear" w:fill="F6F8FA"/>
        </w:rPr>
        <w:t>toKey</w:t>
      </w:r>
      <w:r>
        <w:rPr>
          <w:rStyle w:val="22"/>
          <w:rFonts w:hint="default" w:ascii="Consolas" w:hAnsi="Consolas" w:eastAsia="Consolas" w:cs="Consolas"/>
          <w:color w:val="000000"/>
          <w:sz w:val="21"/>
          <w:szCs w:val="21"/>
          <w:shd w:val="clear" w:fill="F6F8FA"/>
        </w:rPr>
        <w:t>(invocation.</w:t>
      </w:r>
      <w:r>
        <w:rPr>
          <w:rFonts w:hint="default" w:ascii="Consolas" w:hAnsi="Consolas" w:eastAsia="Consolas" w:cs="Consolas"/>
          <w:color w:val="000000"/>
          <w:sz w:val="21"/>
          <w:szCs w:val="21"/>
          <w:shd w:val="clear" w:fill="F6F8FA"/>
        </w:rPr>
        <w:t>getArguments</w:t>
      </w:r>
      <w:r>
        <w:rPr>
          <w:rStyle w:val="22"/>
          <w:rFonts w:hint="default" w:ascii="Consolas" w:hAnsi="Consolas" w:eastAsia="Consolas" w:cs="Consolas"/>
          <w:color w:val="000000"/>
          <w:sz w:val="21"/>
          <w:szCs w:val="21"/>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byte</w:t>
      </w:r>
      <w:r>
        <w:rPr>
          <w:rStyle w:val="22"/>
          <w:rFonts w:hint="default" w:ascii="Consolas" w:hAnsi="Consolas" w:eastAsia="Consolas" w:cs="Consolas"/>
          <w:color w:val="000000"/>
          <w:sz w:val="21"/>
          <w:szCs w:val="21"/>
          <w:shd w:val="clear" w:fill="F6F8FA"/>
        </w:rPr>
        <w:t xml:space="preserve">[] digest = </w:t>
      </w:r>
      <w:r>
        <w:rPr>
          <w:rFonts w:hint="default" w:ascii="Consolas" w:hAnsi="Consolas" w:eastAsia="Consolas" w:cs="Consolas"/>
          <w:color w:val="000000"/>
          <w:sz w:val="21"/>
          <w:szCs w:val="21"/>
          <w:shd w:val="clear" w:fill="F6F8FA"/>
        </w:rPr>
        <w:t>md5</w:t>
      </w:r>
      <w:r>
        <w:rPr>
          <w:rStyle w:val="22"/>
          <w:rFonts w:hint="default" w:ascii="Consolas" w:hAnsi="Consolas" w:eastAsia="Consolas" w:cs="Consolas"/>
          <w:color w:val="000000"/>
          <w:sz w:val="21"/>
          <w:szCs w:val="21"/>
          <w:shd w:val="clear" w:fill="F6F8FA"/>
        </w:rPr>
        <w:t>(key);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Invoker&lt;T&gt; invoker = </w:t>
      </w:r>
      <w:r>
        <w:rPr>
          <w:rFonts w:hint="default" w:ascii="Consolas" w:hAnsi="Consolas" w:eastAsia="Consolas" w:cs="Consolas"/>
          <w:color w:val="000000"/>
          <w:sz w:val="21"/>
          <w:szCs w:val="21"/>
          <w:shd w:val="clear" w:fill="F6F8FA"/>
        </w:rPr>
        <w:t>sekectForKey</w:t>
      </w:r>
      <w:r>
        <w:rPr>
          <w:rStyle w:val="22"/>
          <w:rFonts w:hint="default" w:ascii="Consolas" w:hAnsi="Consolas" w:eastAsia="Consolas" w:cs="Consolas"/>
          <w:color w:val="000000"/>
          <w:sz w:val="21"/>
          <w:szCs w:val="21"/>
          <w:shd w:val="clear" w:fill="F6F8FA"/>
        </w:rPr>
        <w:t>(</w:t>
      </w:r>
      <w:r>
        <w:rPr>
          <w:rFonts w:hint="default" w:ascii="Consolas" w:hAnsi="Consolas" w:eastAsia="Consolas" w:cs="Consolas"/>
          <w:color w:val="000000"/>
          <w:sz w:val="21"/>
          <w:szCs w:val="21"/>
          <w:shd w:val="clear" w:fill="F6F8FA"/>
        </w:rPr>
        <w:t>hash</w:t>
      </w:r>
      <w:r>
        <w:rPr>
          <w:rStyle w:val="22"/>
          <w:rFonts w:hint="default" w:ascii="Consolas" w:hAnsi="Consolas" w:eastAsia="Consolas" w:cs="Consolas"/>
          <w:color w:val="000000"/>
          <w:sz w:val="21"/>
          <w:szCs w:val="21"/>
          <w:shd w:val="clear" w:fill="F6F8FA"/>
        </w:rPr>
        <w:t xml:space="preserve">(digest, </w:t>
      </w:r>
      <w:r>
        <w:rPr>
          <w:rFonts w:hint="default" w:ascii="Consolas" w:hAnsi="Consolas" w:eastAsia="Consolas" w:cs="Consolas"/>
          <w:color w:val="000000"/>
          <w:sz w:val="21"/>
          <w:szCs w:val="21"/>
          <w:shd w:val="clear" w:fill="F6F8FA"/>
        </w:rPr>
        <w:t>0</w:t>
      </w:r>
      <w:r>
        <w:rPr>
          <w:rStyle w:val="22"/>
          <w:rFonts w:hint="default" w:ascii="Consolas" w:hAnsi="Consolas" w:eastAsia="Consolas" w:cs="Consolas"/>
          <w:color w:val="000000"/>
          <w:sz w:val="21"/>
          <w:szCs w:val="21"/>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return</w:t>
      </w:r>
      <w:r>
        <w:rPr>
          <w:rStyle w:val="22"/>
          <w:rFonts w:hint="default" w:ascii="Consolas" w:hAnsi="Consolas" w:eastAsia="Consolas" w:cs="Consolas"/>
          <w:color w:val="000000"/>
          <w:sz w:val="21"/>
          <w:szCs w:val="21"/>
          <w:shd w:val="clear" w:fill="F6F8FA"/>
        </w:rPr>
        <w:t xml:space="preserve"> invoker;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private</w:t>
      </w:r>
      <w:r>
        <w:rPr>
          <w:rStyle w:val="22"/>
          <w:rFonts w:hint="default" w:ascii="Consolas" w:hAnsi="Consolas" w:eastAsia="Consolas" w:cs="Consolas"/>
          <w:color w:val="000000"/>
          <w:sz w:val="21"/>
          <w:szCs w:val="21"/>
          <w:shd w:val="clear" w:fill="F6F8FA"/>
        </w:rPr>
        <w:t xml:space="preserve"> String </w:t>
      </w:r>
      <w:r>
        <w:rPr>
          <w:rFonts w:hint="default" w:ascii="Consolas" w:hAnsi="Consolas" w:eastAsia="Consolas" w:cs="Consolas"/>
          <w:color w:val="000000"/>
          <w:sz w:val="21"/>
          <w:szCs w:val="21"/>
          <w:shd w:val="clear" w:fill="F6F8FA"/>
        </w:rPr>
        <w:t>toKey</w:t>
      </w:r>
      <w:r>
        <w:rPr>
          <w:rStyle w:val="22"/>
          <w:rFonts w:hint="default" w:ascii="Consolas" w:hAnsi="Consolas" w:eastAsia="Consolas" w:cs="Consolas"/>
          <w:color w:val="000000"/>
          <w:sz w:val="21"/>
          <w:szCs w:val="21"/>
          <w:shd w:val="clear" w:fill="F6F8FA"/>
        </w:rPr>
        <w:t>(Object[] args)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StringBuilder buf = </w:t>
      </w:r>
      <w:r>
        <w:rPr>
          <w:rFonts w:hint="default" w:ascii="Consolas" w:hAnsi="Consolas" w:eastAsia="Consolas" w:cs="Consolas"/>
          <w:color w:val="000000"/>
          <w:sz w:val="21"/>
          <w:szCs w:val="21"/>
          <w:shd w:val="clear" w:fill="F6F8FA"/>
        </w:rPr>
        <w:t>new</w:t>
      </w:r>
      <w:r>
        <w:rPr>
          <w:rStyle w:val="22"/>
          <w:rFonts w:hint="default" w:ascii="Consolas" w:hAnsi="Consolas" w:eastAsia="Consolas" w:cs="Consolas"/>
          <w:color w:val="000000"/>
          <w:sz w:val="21"/>
          <w:szCs w:val="21"/>
          <w:shd w:val="clear" w:fill="F6F8FA"/>
        </w:rPr>
        <w:t xml:space="preserve"> StringBuilder();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for</w:t>
      </w: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int</w:t>
      </w:r>
      <w:r>
        <w:rPr>
          <w:rStyle w:val="22"/>
          <w:rFonts w:hint="default" w:ascii="Consolas" w:hAnsi="Consolas" w:eastAsia="Consolas" w:cs="Consolas"/>
          <w:color w:val="000000"/>
          <w:sz w:val="21"/>
          <w:szCs w:val="21"/>
          <w:shd w:val="clear" w:fill="F6F8FA"/>
        </w:rPr>
        <w:t xml:space="preserve"> i : argumentIndex)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if</w:t>
      </w:r>
      <w:r>
        <w:rPr>
          <w:rStyle w:val="22"/>
          <w:rFonts w:hint="default" w:ascii="Consolas" w:hAnsi="Consolas" w:eastAsia="Consolas" w:cs="Consolas"/>
          <w:color w:val="000000"/>
          <w:sz w:val="21"/>
          <w:szCs w:val="21"/>
          <w:shd w:val="clear" w:fill="F6F8FA"/>
        </w:rPr>
        <w:t xml:space="preserve"> (i &gt;= </w:t>
      </w:r>
      <w:r>
        <w:rPr>
          <w:rFonts w:hint="default" w:ascii="Consolas" w:hAnsi="Consolas" w:eastAsia="Consolas" w:cs="Consolas"/>
          <w:color w:val="000000"/>
          <w:sz w:val="21"/>
          <w:szCs w:val="21"/>
          <w:shd w:val="clear" w:fill="F6F8FA"/>
        </w:rPr>
        <w:t>0</w:t>
      </w:r>
      <w:r>
        <w:rPr>
          <w:rStyle w:val="22"/>
          <w:rFonts w:hint="default" w:ascii="Consolas" w:hAnsi="Consolas" w:eastAsia="Consolas" w:cs="Consolas"/>
          <w:color w:val="000000"/>
          <w:sz w:val="21"/>
          <w:szCs w:val="21"/>
          <w:shd w:val="clear" w:fill="F6F8FA"/>
        </w:rPr>
        <w:t xml:space="preserve"> &amp;&amp; i &lt; args.</w:t>
      </w:r>
      <w:r>
        <w:rPr>
          <w:rFonts w:hint="default" w:ascii="Consolas" w:hAnsi="Consolas" w:eastAsia="Consolas" w:cs="Consolas"/>
          <w:color w:val="000000"/>
          <w:sz w:val="21"/>
          <w:szCs w:val="21"/>
          <w:shd w:val="clear" w:fill="F6F8FA"/>
        </w:rPr>
        <w:t>length</w:t>
      </w:r>
      <w:r>
        <w:rPr>
          <w:rStyle w:val="22"/>
          <w:rFonts w:hint="default" w:ascii="Consolas" w:hAnsi="Consolas" w:eastAsia="Consolas" w:cs="Consolas"/>
          <w:color w:val="000000"/>
          <w:sz w:val="21"/>
          <w:szCs w:val="21"/>
          <w:shd w:val="clear" w:fill="F6F8FA"/>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buf.</w:t>
      </w:r>
      <w:r>
        <w:rPr>
          <w:rFonts w:hint="default" w:ascii="Consolas" w:hAnsi="Consolas" w:eastAsia="Consolas" w:cs="Consolas"/>
          <w:color w:val="000000"/>
          <w:sz w:val="21"/>
          <w:szCs w:val="21"/>
          <w:shd w:val="clear" w:fill="F6F8FA"/>
        </w:rPr>
        <w:t>append</w:t>
      </w:r>
      <w:r>
        <w:rPr>
          <w:rStyle w:val="22"/>
          <w:rFonts w:hint="default" w:ascii="Consolas" w:hAnsi="Consolas" w:eastAsia="Consolas" w:cs="Consolas"/>
          <w:color w:val="000000"/>
          <w:sz w:val="21"/>
          <w:szCs w:val="21"/>
          <w:shd w:val="clear" w:fill="F6F8FA"/>
        </w:rPr>
        <w:t>(args[i]);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return</w:t>
      </w:r>
      <w:r>
        <w:rPr>
          <w:rStyle w:val="22"/>
          <w:rFonts w:hint="default" w:ascii="Consolas" w:hAnsi="Consolas" w:eastAsia="Consolas" w:cs="Consolas"/>
          <w:color w:val="000000"/>
          <w:sz w:val="21"/>
          <w:szCs w:val="21"/>
          <w:shd w:val="clear" w:fill="F6F8FA"/>
        </w:rPr>
        <w:t xml:space="preserve"> buf.</w:t>
      </w:r>
      <w:r>
        <w:rPr>
          <w:rFonts w:hint="default" w:ascii="Consolas" w:hAnsi="Consolas" w:eastAsia="Consolas" w:cs="Consolas"/>
          <w:color w:val="000000"/>
          <w:sz w:val="21"/>
          <w:szCs w:val="21"/>
          <w:shd w:val="clear" w:fill="F6F8FA"/>
        </w:rPr>
        <w:t>toString</w:t>
      </w:r>
      <w:r>
        <w:rPr>
          <w:rStyle w:val="22"/>
          <w:rFonts w:hint="default" w:ascii="Consolas" w:hAnsi="Consolas" w:eastAsia="Consolas" w:cs="Consolas"/>
          <w:color w:val="000000"/>
          <w:sz w:val="21"/>
          <w:szCs w:val="21"/>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private</w:t>
      </w:r>
      <w:r>
        <w:rPr>
          <w:rStyle w:val="22"/>
          <w:rFonts w:hint="default" w:ascii="Consolas" w:hAnsi="Consolas" w:eastAsia="Consolas" w:cs="Consolas"/>
          <w:color w:val="000000"/>
          <w:sz w:val="21"/>
          <w:szCs w:val="21"/>
          <w:shd w:val="clear" w:fill="F6F8FA"/>
        </w:rPr>
        <w:t xml:space="preserve"> Invoker&lt;T&gt; </w:t>
      </w:r>
      <w:r>
        <w:rPr>
          <w:rFonts w:hint="default" w:ascii="Consolas" w:hAnsi="Consolas" w:eastAsia="Consolas" w:cs="Consolas"/>
          <w:color w:val="000000"/>
          <w:sz w:val="21"/>
          <w:szCs w:val="21"/>
          <w:shd w:val="clear" w:fill="F6F8FA"/>
        </w:rPr>
        <w:t>sekectForKey</w:t>
      </w:r>
      <w:r>
        <w:rPr>
          <w:rStyle w:val="22"/>
          <w:rFonts w:hint="default" w:ascii="Consolas" w:hAnsi="Consolas" w:eastAsia="Consolas" w:cs="Consolas"/>
          <w:color w:val="000000"/>
          <w:sz w:val="21"/>
          <w:szCs w:val="21"/>
          <w:shd w:val="clear" w:fill="F6F8FA"/>
        </w:rPr>
        <w:t>(</w:t>
      </w:r>
      <w:r>
        <w:rPr>
          <w:rFonts w:hint="default" w:ascii="Consolas" w:hAnsi="Consolas" w:eastAsia="Consolas" w:cs="Consolas"/>
          <w:color w:val="000000"/>
          <w:sz w:val="21"/>
          <w:szCs w:val="21"/>
          <w:shd w:val="clear" w:fill="F6F8FA"/>
        </w:rPr>
        <w:t>long</w:t>
      </w:r>
      <w:r>
        <w:rPr>
          <w:rStyle w:val="22"/>
          <w:rFonts w:hint="default" w:ascii="Consolas" w:hAnsi="Consolas" w:eastAsia="Consolas" w:cs="Consolas"/>
          <w:color w:val="000000"/>
          <w:sz w:val="21"/>
          <w:szCs w:val="21"/>
          <w:shd w:val="clear" w:fill="F6F8FA"/>
        </w:rPr>
        <w:t xml:space="preserve"> hash)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Invoker&lt;T&gt; invoker;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Long key = hash;</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if</w:t>
      </w:r>
      <w:r>
        <w:rPr>
          <w:rStyle w:val="22"/>
          <w:rFonts w:hint="default" w:ascii="Consolas" w:hAnsi="Consolas" w:eastAsia="Consolas" w:cs="Consolas"/>
          <w:color w:val="000000"/>
          <w:sz w:val="21"/>
          <w:szCs w:val="21"/>
          <w:shd w:val="clear" w:fill="F6F8FA"/>
        </w:rPr>
        <w:t xml:space="preserve"> (!virtualInvokers.</w:t>
      </w:r>
      <w:r>
        <w:rPr>
          <w:rFonts w:hint="default" w:ascii="Consolas" w:hAnsi="Consolas" w:eastAsia="Consolas" w:cs="Consolas"/>
          <w:color w:val="000000"/>
          <w:sz w:val="21"/>
          <w:szCs w:val="21"/>
          <w:shd w:val="clear" w:fill="F6F8FA"/>
        </w:rPr>
        <w:t>containsKey</w:t>
      </w:r>
      <w:r>
        <w:rPr>
          <w:rStyle w:val="22"/>
          <w:rFonts w:hint="default" w:ascii="Consolas" w:hAnsi="Consolas" w:eastAsia="Consolas" w:cs="Consolas"/>
          <w:color w:val="000000"/>
          <w:sz w:val="21"/>
          <w:szCs w:val="21"/>
          <w:shd w:val="clear" w:fill="F6F8FA"/>
        </w:rPr>
        <w:t>(key))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SortedMap&lt;Long, Invoker&lt;T&gt;&gt; tailMap = virtualInvokers.</w:t>
      </w:r>
      <w:r>
        <w:rPr>
          <w:rFonts w:hint="default" w:ascii="Consolas" w:hAnsi="Consolas" w:eastAsia="Consolas" w:cs="Consolas"/>
          <w:color w:val="000000"/>
          <w:sz w:val="21"/>
          <w:szCs w:val="21"/>
          <w:shd w:val="clear" w:fill="F6F8FA"/>
        </w:rPr>
        <w:t>tailMap</w:t>
      </w:r>
      <w:r>
        <w:rPr>
          <w:rStyle w:val="22"/>
          <w:rFonts w:hint="default" w:ascii="Consolas" w:hAnsi="Consolas" w:eastAsia="Consolas" w:cs="Consolas"/>
          <w:color w:val="000000"/>
          <w:sz w:val="21"/>
          <w:szCs w:val="21"/>
          <w:shd w:val="clear" w:fill="F6F8FA"/>
        </w:rPr>
        <w:t>(key);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if</w:t>
      </w:r>
      <w:r>
        <w:rPr>
          <w:rStyle w:val="22"/>
          <w:rFonts w:hint="default" w:ascii="Consolas" w:hAnsi="Consolas" w:eastAsia="Consolas" w:cs="Consolas"/>
          <w:color w:val="000000"/>
          <w:sz w:val="21"/>
          <w:szCs w:val="21"/>
          <w:shd w:val="clear" w:fill="F6F8FA"/>
        </w:rPr>
        <w:t xml:space="preserve"> (tailMap.</w:t>
      </w:r>
      <w:r>
        <w:rPr>
          <w:rFonts w:hint="default" w:ascii="Consolas" w:hAnsi="Consolas" w:eastAsia="Consolas" w:cs="Consolas"/>
          <w:color w:val="000000"/>
          <w:sz w:val="21"/>
          <w:szCs w:val="21"/>
          <w:shd w:val="clear" w:fill="F6F8FA"/>
        </w:rPr>
        <w:t>isEmpty</w:t>
      </w:r>
      <w:r>
        <w:rPr>
          <w:rStyle w:val="22"/>
          <w:rFonts w:hint="default" w:ascii="Consolas" w:hAnsi="Consolas" w:eastAsia="Consolas" w:cs="Consolas"/>
          <w:color w:val="000000"/>
          <w:sz w:val="21"/>
          <w:szCs w:val="21"/>
          <w:shd w:val="clear" w:fill="F6F8FA"/>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key = virtualInvokers.</w:t>
      </w:r>
      <w:r>
        <w:rPr>
          <w:rFonts w:hint="default" w:ascii="Consolas" w:hAnsi="Consolas" w:eastAsia="Consolas" w:cs="Consolas"/>
          <w:color w:val="000000"/>
          <w:sz w:val="21"/>
          <w:szCs w:val="21"/>
          <w:shd w:val="clear" w:fill="F6F8FA"/>
        </w:rPr>
        <w:t>firstKey</w:t>
      </w:r>
      <w:r>
        <w:rPr>
          <w:rStyle w:val="22"/>
          <w:rFonts w:hint="default" w:ascii="Consolas" w:hAnsi="Consolas" w:eastAsia="Consolas" w:cs="Consolas"/>
          <w:color w:val="000000"/>
          <w:sz w:val="21"/>
          <w:szCs w:val="21"/>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 </w:t>
      </w:r>
      <w:r>
        <w:rPr>
          <w:rFonts w:hint="default" w:ascii="Consolas" w:hAnsi="Consolas" w:eastAsia="Consolas" w:cs="Consolas"/>
          <w:color w:val="000000"/>
          <w:sz w:val="21"/>
          <w:szCs w:val="21"/>
          <w:shd w:val="clear" w:fill="F6F8FA"/>
        </w:rPr>
        <w:t>else</w:t>
      </w: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key = tailMap.</w:t>
      </w:r>
      <w:r>
        <w:rPr>
          <w:rFonts w:hint="default" w:ascii="Consolas" w:hAnsi="Consolas" w:eastAsia="Consolas" w:cs="Consolas"/>
          <w:color w:val="000000"/>
          <w:sz w:val="21"/>
          <w:szCs w:val="21"/>
          <w:shd w:val="clear" w:fill="F6F8FA"/>
        </w:rPr>
        <w:t>firstKey</w:t>
      </w:r>
      <w:r>
        <w:rPr>
          <w:rStyle w:val="22"/>
          <w:rFonts w:hint="default" w:ascii="Consolas" w:hAnsi="Consolas" w:eastAsia="Consolas" w:cs="Consolas"/>
          <w:color w:val="000000"/>
          <w:sz w:val="21"/>
          <w:szCs w:val="21"/>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invoker = virtualInvokers.</w:t>
      </w:r>
      <w:r>
        <w:rPr>
          <w:rFonts w:hint="default" w:ascii="Consolas" w:hAnsi="Consolas" w:eastAsia="Consolas" w:cs="Consolas"/>
          <w:color w:val="000000"/>
          <w:sz w:val="21"/>
          <w:szCs w:val="21"/>
          <w:shd w:val="clear" w:fill="F6F8FA"/>
        </w:rPr>
        <w:t>get</w:t>
      </w:r>
      <w:r>
        <w:rPr>
          <w:rStyle w:val="22"/>
          <w:rFonts w:hint="default" w:ascii="Consolas" w:hAnsi="Consolas" w:eastAsia="Consolas" w:cs="Consolas"/>
          <w:color w:val="000000"/>
          <w:sz w:val="21"/>
          <w:szCs w:val="21"/>
          <w:shd w:val="clear" w:fill="F6F8FA"/>
        </w:rPr>
        <w:t>(key);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Style w:val="22"/>
          <w:rFonts w:hint="default" w:ascii="Consolas" w:hAnsi="Consolas" w:eastAsia="Consolas" w:cs="Consolas"/>
          <w:color w:val="000000"/>
          <w:sz w:val="21"/>
          <w:szCs w:val="21"/>
          <w:shd w:val="clear" w:fill="F6F8FA"/>
        </w:rPr>
      </w:pPr>
      <w:r>
        <w:rPr>
          <w:rStyle w:val="22"/>
          <w:rFonts w:hint="default" w:ascii="Consolas" w:hAnsi="Consolas" w:eastAsia="Consolas" w:cs="Consolas"/>
          <w:color w:val="000000"/>
          <w:sz w:val="21"/>
          <w:szCs w:val="21"/>
          <w:shd w:val="clear" w:fill="F6F8FA"/>
        </w:rPr>
        <w:t xml:space="preserve">            </w:t>
      </w:r>
      <w:r>
        <w:rPr>
          <w:rFonts w:hint="default" w:ascii="Consolas" w:hAnsi="Consolas" w:eastAsia="Consolas" w:cs="Consolas"/>
          <w:color w:val="000000"/>
          <w:sz w:val="21"/>
          <w:szCs w:val="21"/>
          <w:shd w:val="clear" w:fill="F6F8FA"/>
        </w:rPr>
        <w:t>return</w:t>
      </w:r>
      <w:r>
        <w:rPr>
          <w:rStyle w:val="22"/>
          <w:rFonts w:hint="default" w:ascii="Consolas" w:hAnsi="Consolas" w:eastAsia="Consolas" w:cs="Consolas"/>
          <w:color w:val="000000"/>
          <w:sz w:val="21"/>
          <w:szCs w:val="21"/>
          <w:shd w:val="clear" w:fill="F6F8FA"/>
        </w:rPr>
        <w:t xml:space="preserve"> invoker;</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0F0F0"/>
        <w:wordWrap w:val="0"/>
        <w:spacing w:before="0" w:beforeAutospacing="0" w:after="360" w:afterAutospacing="0" w:line="330" w:lineRule="atLeast"/>
        <w:ind w:left="0" w:right="0"/>
        <w:rPr>
          <w:rFonts w:hint="default" w:ascii="Consolas" w:hAnsi="Consolas" w:eastAsia="Consolas" w:cs="Consolas"/>
          <w:color w:val="000000"/>
          <w:sz w:val="21"/>
          <w:szCs w:val="21"/>
        </w:rPr>
      </w:pPr>
      <w:r>
        <w:rPr>
          <w:rStyle w:val="22"/>
          <w:rFonts w:hint="default" w:ascii="Consolas" w:hAnsi="Consolas" w:eastAsia="Consolas" w:cs="Consolas"/>
          <w:color w:val="000000"/>
          <w:sz w:val="21"/>
          <w:szCs w:val="21"/>
          <w:shd w:val="clear" w:fill="F6F8FA"/>
        </w:rPr>
        <w:t xml:space="preserve">        }</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color w:val="4F4F4F"/>
          <w:sz w:val="24"/>
          <w:szCs w:val="24"/>
        </w:rPr>
      </w:pPr>
      <w:r>
        <w:rPr>
          <w:rFonts w:hint="eastAsia" w:ascii="微软雅黑" w:hAnsi="微软雅黑" w:eastAsia="微软雅黑" w:cs="微软雅黑"/>
          <w:color w:val="4F4F4F"/>
          <w:sz w:val="24"/>
          <w:szCs w:val="24"/>
        </w:rPr>
        <w:t>然后根据参数的MD5值 获取对应的提供者</w:t>
      </w:r>
    </w:p>
    <w:p>
      <w:pPr>
        <w:keepNext w:val="0"/>
        <w:keepLines w:val="0"/>
        <w:widowControl/>
        <w:suppressLineNumbers w:val="0"/>
        <w:pBdr>
          <w:top w:val="none" w:color="auto" w:sz="0" w:space="0"/>
          <w:left w:val="none" w:color="auto" w:sz="0" w:space="0"/>
          <w:bottom w:val="single" w:color="E3E3E3" w:sz="6"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999999"/>
          <w:spacing w:val="0"/>
          <w:kern w:val="0"/>
          <w:sz w:val="24"/>
          <w:szCs w:val="24"/>
          <w:lang w:val="en-US" w:eastAsia="zh-CN" w:bidi="ar"/>
        </w:rPr>
      </w:pPr>
      <w:r>
        <w:rPr>
          <w:rFonts w:hint="eastAsia" w:ascii="微软雅黑" w:hAnsi="微软雅黑" w:eastAsia="微软雅黑" w:cs="微软雅黑"/>
          <w:i w:val="0"/>
          <w:caps w:val="0"/>
          <w:color w:val="999999"/>
          <w:spacing w:val="0"/>
          <w:kern w:val="0"/>
          <w:sz w:val="24"/>
          <w:szCs w:val="24"/>
          <w:lang w:val="en-US" w:eastAsia="zh-CN" w:bidi="ar"/>
        </w:rPr>
        <w:t xml:space="preserve">版权声明：本文为博主原创文章，未经博主允许不得转载。 </w:t>
      </w:r>
      <w:r>
        <w:rPr>
          <w:rFonts w:hint="eastAsia" w:ascii="微软雅黑" w:hAnsi="微软雅黑" w:eastAsia="微软雅黑" w:cs="微软雅黑"/>
          <w:i w:val="0"/>
          <w:caps w:val="0"/>
          <w:color w:val="999999"/>
          <w:spacing w:val="0"/>
          <w:kern w:val="0"/>
          <w:sz w:val="24"/>
          <w:szCs w:val="24"/>
          <w:lang w:val="en-US" w:eastAsia="zh-CN" w:bidi="ar"/>
        </w:rPr>
        <w:fldChar w:fldCharType="begin"/>
      </w:r>
      <w:r>
        <w:rPr>
          <w:rFonts w:hint="eastAsia" w:ascii="微软雅黑" w:hAnsi="微软雅黑" w:eastAsia="微软雅黑" w:cs="微软雅黑"/>
          <w:i w:val="0"/>
          <w:caps w:val="0"/>
          <w:color w:val="999999"/>
          <w:spacing w:val="0"/>
          <w:kern w:val="0"/>
          <w:sz w:val="24"/>
          <w:szCs w:val="24"/>
          <w:lang w:val="en-US" w:eastAsia="zh-CN" w:bidi="ar"/>
        </w:rPr>
        <w:instrText xml:space="preserve"> HYPERLINK "https://blog.csdn.net/xiaohai1232/article/details/54891517" </w:instrText>
      </w:r>
      <w:r>
        <w:rPr>
          <w:rFonts w:hint="eastAsia" w:ascii="微软雅黑" w:hAnsi="微软雅黑" w:eastAsia="微软雅黑" w:cs="微软雅黑"/>
          <w:i w:val="0"/>
          <w:caps w:val="0"/>
          <w:color w:val="999999"/>
          <w:spacing w:val="0"/>
          <w:kern w:val="0"/>
          <w:sz w:val="24"/>
          <w:szCs w:val="24"/>
          <w:lang w:val="en-US" w:eastAsia="zh-CN" w:bidi="ar"/>
        </w:rPr>
        <w:fldChar w:fldCharType="separate"/>
      </w:r>
      <w:r>
        <w:rPr>
          <w:rStyle w:val="21"/>
          <w:rFonts w:hint="eastAsia" w:ascii="微软雅黑" w:hAnsi="微软雅黑" w:eastAsia="微软雅黑" w:cs="微软雅黑"/>
          <w:i w:val="0"/>
          <w:caps w:val="0"/>
          <w:spacing w:val="0"/>
          <w:kern w:val="0"/>
          <w:sz w:val="24"/>
          <w:szCs w:val="24"/>
          <w:lang w:val="en-US" w:eastAsia="zh-CN" w:bidi="ar"/>
        </w:rPr>
        <w:t>https://blog.csdn.net/xiaohai1232/article/details/54891517</w:t>
      </w:r>
      <w:r>
        <w:rPr>
          <w:rFonts w:hint="eastAsia" w:ascii="微软雅黑" w:hAnsi="微软雅黑" w:eastAsia="微软雅黑" w:cs="微软雅黑"/>
          <w:i w:val="0"/>
          <w:caps w:val="0"/>
          <w:color w:val="999999"/>
          <w:spacing w:val="0"/>
          <w:kern w:val="0"/>
          <w:sz w:val="24"/>
          <w:szCs w:val="24"/>
          <w:lang w:val="en-US" w:eastAsia="zh-CN" w:bidi="ar"/>
        </w:rPr>
        <w:fldChar w:fldCharType="end"/>
      </w:r>
    </w:p>
    <w:p>
      <w:pPr>
        <w:pStyle w:val="5"/>
        <w:rPr>
          <w:rFonts w:hint="eastAsia"/>
          <w:lang w:val="en-US" w:eastAsia="zh-CN"/>
        </w:rPr>
      </w:pPr>
      <w:r>
        <w:rPr>
          <w:rFonts w:hint="eastAsia"/>
          <w:lang w:val="en-US" w:eastAsia="zh-CN"/>
        </w:rPr>
        <w:t>4.2.7 数据库分库分表策略的具体实现方案</w:t>
      </w:r>
    </w:p>
    <w:p>
      <w:pPr>
        <w:pStyle w:val="6"/>
      </w:pPr>
      <w:r>
        <w:rPr>
          <w:rFonts w:hint="default"/>
        </w:rPr>
        <w:t>相关文章</w:t>
      </w:r>
    </w:p>
    <w:p>
      <w:pPr>
        <w:pStyle w:val="16"/>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6795B5"/>
          <w:spacing w:val="0"/>
          <w:sz w:val="24"/>
          <w:szCs w:val="24"/>
          <w:u w:val="none"/>
          <w:shd w:val="clear" w:fill="FFFFFF"/>
        </w:rPr>
      </w:pPr>
      <w:r>
        <w:rPr>
          <w:rFonts w:hint="eastAsia" w:ascii="微软雅黑" w:hAnsi="微软雅黑" w:eastAsia="微软雅黑" w:cs="微软雅黑"/>
          <w:i w:val="0"/>
          <w:caps w:val="0"/>
          <w:color w:val="4F4F4F"/>
          <w:spacing w:val="0"/>
          <w:sz w:val="24"/>
          <w:szCs w:val="24"/>
          <w:shd w:val="clear" w:fill="FFFFFF"/>
        </w:rPr>
        <w:t> </w:t>
      </w:r>
      <w:r>
        <w:rPr>
          <w:rFonts w:hint="eastAsia" w:ascii="微软雅黑" w:hAnsi="微软雅黑" w:eastAsia="微软雅黑" w:cs="微软雅黑"/>
          <w:i w:val="0"/>
          <w:caps w:val="0"/>
          <w:color w:val="6795B5"/>
          <w:spacing w:val="0"/>
          <w:sz w:val="24"/>
          <w:szCs w:val="24"/>
          <w:u w:val="none"/>
          <w:shd w:val="clear" w:fill="FFFFFF"/>
        </w:rPr>
        <w:fldChar w:fldCharType="begin"/>
      </w:r>
      <w:r>
        <w:rPr>
          <w:rFonts w:hint="eastAsia" w:ascii="微软雅黑" w:hAnsi="微软雅黑" w:eastAsia="微软雅黑" w:cs="微软雅黑"/>
          <w:i w:val="0"/>
          <w:caps w:val="0"/>
          <w:color w:val="6795B5"/>
          <w:spacing w:val="0"/>
          <w:sz w:val="24"/>
          <w:szCs w:val="24"/>
          <w:u w:val="none"/>
          <w:shd w:val="clear" w:fill="FFFFFF"/>
        </w:rPr>
        <w:instrText xml:space="preserve"> HYPERLINK "http://blog.csdn.net/xlgen157387/article/details/53930382" \t "https://blog.csdn.net/xlgen157387/article/details/_blank" </w:instrText>
      </w:r>
      <w:r>
        <w:rPr>
          <w:rFonts w:hint="eastAsia" w:ascii="微软雅黑" w:hAnsi="微软雅黑" w:eastAsia="微软雅黑" w:cs="微软雅黑"/>
          <w:i w:val="0"/>
          <w:caps w:val="0"/>
          <w:color w:val="6795B5"/>
          <w:spacing w:val="0"/>
          <w:sz w:val="24"/>
          <w:szCs w:val="24"/>
          <w:u w:val="none"/>
          <w:shd w:val="clear" w:fill="FFFFFF"/>
        </w:rPr>
        <w:fldChar w:fldCharType="separate"/>
      </w:r>
      <w:r>
        <w:rPr>
          <w:rStyle w:val="21"/>
          <w:rFonts w:hint="eastAsia" w:ascii="微软雅黑" w:hAnsi="微软雅黑" w:eastAsia="微软雅黑" w:cs="微软雅黑"/>
          <w:i w:val="0"/>
          <w:caps w:val="0"/>
          <w:color w:val="6795B5"/>
          <w:spacing w:val="0"/>
          <w:sz w:val="24"/>
          <w:szCs w:val="24"/>
          <w:u w:val="none"/>
          <w:shd w:val="clear" w:fill="FFFFFF"/>
        </w:rPr>
        <w:t>使用Spring AOP实现MySQL数据库读写分离案例分析</w:t>
      </w:r>
      <w:r>
        <w:rPr>
          <w:rFonts w:hint="eastAsia" w:ascii="微软雅黑" w:hAnsi="微软雅黑" w:eastAsia="微软雅黑" w:cs="微软雅黑"/>
          <w:i w:val="0"/>
          <w:caps w:val="0"/>
          <w:color w:val="6795B5"/>
          <w:spacing w:val="0"/>
          <w:sz w:val="24"/>
          <w:szCs w:val="24"/>
          <w:u w:val="none"/>
          <w:shd w:val="clear" w:fill="FFFFFF"/>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2、</w:t>
      </w:r>
      <w:r>
        <w:rPr>
          <w:rFonts w:hint="eastAsia" w:ascii="微软雅黑" w:hAnsi="微软雅黑" w:eastAsia="微软雅黑" w:cs="微软雅黑"/>
          <w:i w:val="0"/>
          <w:caps w:val="0"/>
          <w:color w:val="6795B5"/>
          <w:spacing w:val="0"/>
          <w:sz w:val="24"/>
          <w:szCs w:val="24"/>
          <w:u w:val="none"/>
          <w:shd w:val="clear" w:fill="FFFFFF"/>
        </w:rPr>
        <w:fldChar w:fldCharType="begin"/>
      </w:r>
      <w:r>
        <w:rPr>
          <w:rFonts w:hint="eastAsia" w:ascii="微软雅黑" w:hAnsi="微软雅黑" w:eastAsia="微软雅黑" w:cs="微软雅黑"/>
          <w:i w:val="0"/>
          <w:caps w:val="0"/>
          <w:color w:val="6795B5"/>
          <w:spacing w:val="0"/>
          <w:sz w:val="24"/>
          <w:szCs w:val="24"/>
          <w:u w:val="none"/>
          <w:shd w:val="clear" w:fill="FFFFFF"/>
        </w:rPr>
        <w:instrText xml:space="preserve"> HYPERLINK "http://blog.csdn.net/xlgen157387/article/details/51331244" \t "https://blog.csdn.net/xlgen157387/article/details/_blank" </w:instrText>
      </w:r>
      <w:r>
        <w:rPr>
          <w:rFonts w:hint="eastAsia" w:ascii="微软雅黑" w:hAnsi="微软雅黑" w:eastAsia="微软雅黑" w:cs="微软雅黑"/>
          <w:i w:val="0"/>
          <w:caps w:val="0"/>
          <w:color w:val="6795B5"/>
          <w:spacing w:val="0"/>
          <w:sz w:val="24"/>
          <w:szCs w:val="24"/>
          <w:u w:val="none"/>
          <w:shd w:val="clear" w:fill="FFFFFF"/>
        </w:rPr>
        <w:fldChar w:fldCharType="separate"/>
      </w:r>
      <w:r>
        <w:rPr>
          <w:rStyle w:val="21"/>
          <w:rFonts w:hint="eastAsia" w:ascii="微软雅黑" w:hAnsi="微软雅黑" w:eastAsia="微软雅黑" w:cs="微软雅黑"/>
          <w:i w:val="0"/>
          <w:caps w:val="0"/>
          <w:color w:val="6795B5"/>
          <w:spacing w:val="0"/>
          <w:sz w:val="24"/>
          <w:szCs w:val="24"/>
          <w:u w:val="none"/>
          <w:shd w:val="clear" w:fill="FFFFFF"/>
        </w:rPr>
        <w:t>MySQL5.6 数据库主从（Master/Slave）同步安装与配置详解</w:t>
      </w:r>
      <w:r>
        <w:rPr>
          <w:rFonts w:hint="eastAsia" w:ascii="微软雅黑" w:hAnsi="微软雅黑" w:eastAsia="微软雅黑" w:cs="微软雅黑"/>
          <w:i w:val="0"/>
          <w:caps w:val="0"/>
          <w:color w:val="6795B5"/>
          <w:spacing w:val="0"/>
          <w:sz w:val="24"/>
          <w:szCs w:val="24"/>
          <w:u w:val="none"/>
          <w:shd w:val="clear" w:fill="FFFFFF"/>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3、</w:t>
      </w:r>
      <w:r>
        <w:rPr>
          <w:rFonts w:hint="eastAsia" w:ascii="微软雅黑" w:hAnsi="微软雅黑" w:eastAsia="微软雅黑" w:cs="微软雅黑"/>
          <w:i w:val="0"/>
          <w:caps w:val="0"/>
          <w:color w:val="6795B5"/>
          <w:spacing w:val="0"/>
          <w:sz w:val="24"/>
          <w:szCs w:val="24"/>
          <w:u w:val="none"/>
          <w:shd w:val="clear" w:fill="FFFFFF"/>
        </w:rPr>
        <w:fldChar w:fldCharType="begin"/>
      </w:r>
      <w:r>
        <w:rPr>
          <w:rFonts w:hint="eastAsia" w:ascii="微软雅黑" w:hAnsi="微软雅黑" w:eastAsia="微软雅黑" w:cs="微软雅黑"/>
          <w:i w:val="0"/>
          <w:caps w:val="0"/>
          <w:color w:val="6795B5"/>
          <w:spacing w:val="0"/>
          <w:sz w:val="24"/>
          <w:szCs w:val="24"/>
          <w:u w:val="none"/>
          <w:shd w:val="clear" w:fill="FFFFFF"/>
        </w:rPr>
        <w:instrText xml:space="preserve"> HYPERLINK "http://blog.csdn.net/xlgen157387/article/details/52451613" \t "https://blog.csdn.net/xlgen157387/article/details/_blank" </w:instrText>
      </w:r>
      <w:r>
        <w:rPr>
          <w:rFonts w:hint="eastAsia" w:ascii="微软雅黑" w:hAnsi="微软雅黑" w:eastAsia="微软雅黑" w:cs="微软雅黑"/>
          <w:i w:val="0"/>
          <w:caps w:val="0"/>
          <w:color w:val="6795B5"/>
          <w:spacing w:val="0"/>
          <w:sz w:val="24"/>
          <w:szCs w:val="24"/>
          <w:u w:val="none"/>
          <w:shd w:val="clear" w:fill="FFFFFF"/>
        </w:rPr>
        <w:fldChar w:fldCharType="separate"/>
      </w:r>
      <w:r>
        <w:rPr>
          <w:rStyle w:val="21"/>
          <w:rFonts w:hint="eastAsia" w:ascii="微软雅黑" w:hAnsi="微软雅黑" w:eastAsia="微软雅黑" w:cs="微软雅黑"/>
          <w:i w:val="0"/>
          <w:caps w:val="0"/>
          <w:color w:val="6795B5"/>
          <w:spacing w:val="0"/>
          <w:sz w:val="24"/>
          <w:szCs w:val="24"/>
          <w:u w:val="none"/>
          <w:shd w:val="clear" w:fill="FFFFFF"/>
        </w:rPr>
        <w:t>MySQL主从复制的常见拓扑、原理分析以及如何提高主从复制的效率总结</w:t>
      </w:r>
      <w:r>
        <w:rPr>
          <w:rFonts w:hint="eastAsia" w:ascii="微软雅黑" w:hAnsi="微软雅黑" w:eastAsia="微软雅黑" w:cs="微软雅黑"/>
          <w:i w:val="0"/>
          <w:caps w:val="0"/>
          <w:color w:val="6795B5"/>
          <w:spacing w:val="0"/>
          <w:sz w:val="24"/>
          <w:szCs w:val="24"/>
          <w:u w:val="none"/>
          <w:shd w:val="clear" w:fill="FFFFFF"/>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4、</w:t>
      </w:r>
      <w:r>
        <w:rPr>
          <w:rFonts w:hint="eastAsia" w:ascii="微软雅黑" w:hAnsi="微软雅黑" w:eastAsia="微软雅黑" w:cs="微软雅黑"/>
          <w:i w:val="0"/>
          <w:caps w:val="0"/>
          <w:color w:val="6795B5"/>
          <w:spacing w:val="0"/>
          <w:sz w:val="24"/>
          <w:szCs w:val="24"/>
          <w:u w:val="none"/>
          <w:shd w:val="clear" w:fill="FFFFFF"/>
        </w:rPr>
        <w:fldChar w:fldCharType="begin"/>
      </w:r>
      <w:r>
        <w:rPr>
          <w:rFonts w:hint="eastAsia" w:ascii="微软雅黑" w:hAnsi="微软雅黑" w:eastAsia="微软雅黑" w:cs="微软雅黑"/>
          <w:i w:val="0"/>
          <w:caps w:val="0"/>
          <w:color w:val="6795B5"/>
          <w:spacing w:val="0"/>
          <w:sz w:val="24"/>
          <w:szCs w:val="24"/>
          <w:u w:val="none"/>
          <w:shd w:val="clear" w:fill="FFFFFF"/>
        </w:rPr>
        <w:instrText xml:space="preserve"> HYPERLINK "http://blog.csdn.net/xlgen157387/article/details/52452394" \t "https://blog.csdn.net/xlgen157387/article/details/_blank" </w:instrText>
      </w:r>
      <w:r>
        <w:rPr>
          <w:rFonts w:hint="eastAsia" w:ascii="微软雅黑" w:hAnsi="微软雅黑" w:eastAsia="微软雅黑" w:cs="微软雅黑"/>
          <w:i w:val="0"/>
          <w:caps w:val="0"/>
          <w:color w:val="6795B5"/>
          <w:spacing w:val="0"/>
          <w:sz w:val="24"/>
          <w:szCs w:val="24"/>
          <w:u w:val="none"/>
          <w:shd w:val="clear" w:fill="FFFFFF"/>
        </w:rPr>
        <w:fldChar w:fldCharType="separate"/>
      </w:r>
      <w:r>
        <w:rPr>
          <w:rStyle w:val="21"/>
          <w:rFonts w:hint="eastAsia" w:ascii="微软雅黑" w:hAnsi="微软雅黑" w:eastAsia="微软雅黑" w:cs="微软雅黑"/>
          <w:i w:val="0"/>
          <w:caps w:val="0"/>
          <w:color w:val="6795B5"/>
          <w:spacing w:val="0"/>
          <w:sz w:val="24"/>
          <w:szCs w:val="24"/>
          <w:u w:val="none"/>
          <w:shd w:val="clear" w:fill="FFFFFF"/>
        </w:rPr>
        <w:t>使用mysqlreplicate命令快速搭建 Mysql 主从复制</w:t>
      </w:r>
      <w:r>
        <w:rPr>
          <w:rFonts w:hint="eastAsia" w:ascii="微软雅黑" w:hAnsi="微软雅黑" w:eastAsia="微软雅黑" w:cs="微软雅黑"/>
          <w:i w:val="0"/>
          <w:caps w:val="0"/>
          <w:color w:val="6795B5"/>
          <w:spacing w:val="0"/>
          <w:sz w:val="24"/>
          <w:szCs w:val="24"/>
          <w:u w:val="none"/>
          <w:shd w:val="clear" w:fill="FFFFFF"/>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5、</w:t>
      </w:r>
      <w:r>
        <w:rPr>
          <w:rFonts w:hint="eastAsia" w:ascii="微软雅黑" w:hAnsi="微软雅黑" w:eastAsia="微软雅黑" w:cs="微软雅黑"/>
          <w:i w:val="0"/>
          <w:caps w:val="0"/>
          <w:color w:val="6795B5"/>
          <w:spacing w:val="0"/>
          <w:sz w:val="24"/>
          <w:szCs w:val="24"/>
          <w:u w:val="none"/>
          <w:shd w:val="clear" w:fill="FFFFFF"/>
        </w:rPr>
        <w:fldChar w:fldCharType="begin"/>
      </w:r>
      <w:r>
        <w:rPr>
          <w:rFonts w:hint="eastAsia" w:ascii="微软雅黑" w:hAnsi="微软雅黑" w:eastAsia="微软雅黑" w:cs="微软雅黑"/>
          <w:i w:val="0"/>
          <w:caps w:val="0"/>
          <w:color w:val="6795B5"/>
          <w:spacing w:val="0"/>
          <w:sz w:val="24"/>
          <w:szCs w:val="24"/>
          <w:u w:val="none"/>
          <w:shd w:val="clear" w:fill="FFFFFF"/>
        </w:rPr>
        <w:instrText xml:space="preserve"> HYPERLINK "http://blog.csdn.net/xlgen157387/article/details/53230138" \t "https://blog.csdn.net/xlgen157387/article/details/_blank" </w:instrText>
      </w:r>
      <w:r>
        <w:rPr>
          <w:rFonts w:hint="eastAsia" w:ascii="微软雅黑" w:hAnsi="微软雅黑" w:eastAsia="微软雅黑" w:cs="微软雅黑"/>
          <w:i w:val="0"/>
          <w:caps w:val="0"/>
          <w:color w:val="6795B5"/>
          <w:spacing w:val="0"/>
          <w:sz w:val="24"/>
          <w:szCs w:val="24"/>
          <w:u w:val="none"/>
          <w:shd w:val="clear" w:fill="FFFFFF"/>
        </w:rPr>
        <w:fldChar w:fldCharType="separate"/>
      </w:r>
      <w:r>
        <w:rPr>
          <w:rStyle w:val="21"/>
          <w:rFonts w:hint="eastAsia" w:ascii="微软雅黑" w:hAnsi="微软雅黑" w:eastAsia="微软雅黑" w:cs="微软雅黑"/>
          <w:i w:val="0"/>
          <w:caps w:val="0"/>
          <w:color w:val="6795B5"/>
          <w:spacing w:val="0"/>
          <w:sz w:val="24"/>
          <w:szCs w:val="24"/>
          <w:u w:val="none"/>
          <w:shd w:val="clear" w:fill="FFFFFF"/>
        </w:rPr>
        <w:t>大型网站应用之海量数据和高并发解决方案总结一二</w:t>
      </w:r>
      <w:r>
        <w:rPr>
          <w:rFonts w:hint="eastAsia" w:ascii="微软雅黑" w:hAnsi="微软雅黑" w:eastAsia="微软雅黑" w:cs="微软雅黑"/>
          <w:i w:val="0"/>
          <w:caps w:val="0"/>
          <w:color w:val="6795B5"/>
          <w:spacing w:val="0"/>
          <w:sz w:val="24"/>
          <w:szCs w:val="24"/>
          <w:u w:val="none"/>
          <w:shd w:val="clear" w:fill="FFFFFF"/>
        </w:rPr>
        <w:fldChar w:fldCharType="end"/>
      </w:r>
    </w:p>
    <w:p>
      <w:pPr>
        <w:pStyle w:val="6"/>
        <w:rPr>
          <w:rFonts w:hint="default"/>
        </w:rPr>
      </w:pPr>
      <w:bookmarkStart w:id="17" w:name="t0"/>
      <w:bookmarkEnd w:id="17"/>
      <w:r>
        <w:rPr>
          <w:rFonts w:hint="default"/>
        </w:rPr>
        <w:t>一、MySQL扩展具体的实现方式</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随着业务规模的不断扩大，需要选择合适的方案去应对数据规模的增长，以应对逐渐增长的访问压力和数据量。</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关于数据库的扩展主要包括：</w:t>
      </w:r>
      <w:r>
        <w:rPr>
          <w:rStyle w:val="18"/>
          <w:rFonts w:hint="eastAsia" w:ascii="微软雅黑" w:hAnsi="微软雅黑" w:eastAsia="微软雅黑" w:cs="微软雅黑"/>
          <w:b/>
          <w:i w:val="0"/>
          <w:caps w:val="0"/>
          <w:color w:val="4F4F4F"/>
          <w:spacing w:val="0"/>
          <w:sz w:val="24"/>
          <w:szCs w:val="24"/>
          <w:shd w:val="clear" w:fill="FFFFFF"/>
        </w:rPr>
        <w:t>业务拆分、主从复制，数据库分库与分表</w:t>
      </w:r>
      <w:r>
        <w:rPr>
          <w:rFonts w:hint="eastAsia" w:ascii="微软雅黑" w:hAnsi="微软雅黑" w:eastAsia="微软雅黑" w:cs="微软雅黑"/>
          <w:i w:val="0"/>
          <w:caps w:val="0"/>
          <w:color w:val="4F4F4F"/>
          <w:spacing w:val="0"/>
          <w:sz w:val="24"/>
          <w:szCs w:val="24"/>
          <w:shd w:val="clear" w:fill="FFFFFF"/>
        </w:rPr>
        <w:t>。这篇文章主要讲述数据库分库与分表</w:t>
      </w:r>
    </w:p>
    <w:p>
      <w:pPr>
        <w:pStyle w:val="7"/>
        <w:rPr>
          <w:rFonts w:hint="eastAsia"/>
        </w:rPr>
      </w:pPr>
      <w:r>
        <w:rPr>
          <w:rFonts w:hint="eastAsia"/>
        </w:rPr>
        <w:t>（1）业务拆分</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在 </w:t>
      </w:r>
      <w:r>
        <w:rPr>
          <w:rFonts w:hint="eastAsia" w:ascii="微软雅黑" w:hAnsi="微软雅黑" w:eastAsia="微软雅黑" w:cs="微软雅黑"/>
          <w:i w:val="0"/>
          <w:caps w:val="0"/>
          <w:color w:val="6795B5"/>
          <w:spacing w:val="0"/>
          <w:sz w:val="24"/>
          <w:szCs w:val="24"/>
          <w:u w:val="none"/>
          <w:shd w:val="clear" w:fill="FFFFFF"/>
        </w:rPr>
        <w:fldChar w:fldCharType="begin"/>
      </w:r>
      <w:r>
        <w:rPr>
          <w:rFonts w:hint="eastAsia" w:ascii="微软雅黑" w:hAnsi="微软雅黑" w:eastAsia="微软雅黑" w:cs="微软雅黑"/>
          <w:i w:val="0"/>
          <w:caps w:val="0"/>
          <w:color w:val="6795B5"/>
          <w:spacing w:val="0"/>
          <w:sz w:val="24"/>
          <w:szCs w:val="24"/>
          <w:u w:val="none"/>
          <w:shd w:val="clear" w:fill="FFFFFF"/>
        </w:rPr>
        <w:instrText xml:space="preserve"> HYPERLINK "http://blog.csdn.net/xlgen157387/article/details/53230138" \t "https://blog.csdn.net/xlgen157387/article/details/_blank" </w:instrText>
      </w:r>
      <w:r>
        <w:rPr>
          <w:rFonts w:hint="eastAsia" w:ascii="微软雅黑" w:hAnsi="微软雅黑" w:eastAsia="微软雅黑" w:cs="微软雅黑"/>
          <w:i w:val="0"/>
          <w:caps w:val="0"/>
          <w:color w:val="6795B5"/>
          <w:spacing w:val="0"/>
          <w:sz w:val="24"/>
          <w:szCs w:val="24"/>
          <w:u w:val="none"/>
          <w:shd w:val="clear" w:fill="FFFFFF"/>
        </w:rPr>
        <w:fldChar w:fldCharType="separate"/>
      </w:r>
      <w:r>
        <w:rPr>
          <w:rStyle w:val="21"/>
          <w:rFonts w:hint="eastAsia" w:ascii="微软雅黑" w:hAnsi="微软雅黑" w:eastAsia="微软雅黑" w:cs="微软雅黑"/>
          <w:i w:val="0"/>
          <w:caps w:val="0"/>
          <w:color w:val="6795B5"/>
          <w:spacing w:val="0"/>
          <w:sz w:val="24"/>
          <w:szCs w:val="24"/>
          <w:u w:val="none"/>
          <w:shd w:val="clear" w:fill="FFFFFF"/>
        </w:rPr>
        <w:t>大型网站应用之海量数据和高并发解决方案总结一二</w:t>
      </w:r>
      <w:r>
        <w:rPr>
          <w:rFonts w:hint="eastAsia" w:ascii="微软雅黑" w:hAnsi="微软雅黑" w:eastAsia="微软雅黑" w:cs="微软雅黑"/>
          <w:i w:val="0"/>
          <w:caps w:val="0"/>
          <w:color w:val="6795B5"/>
          <w:spacing w:val="0"/>
          <w:sz w:val="24"/>
          <w:szCs w:val="24"/>
          <w:u w:val="none"/>
          <w:shd w:val="clear" w:fill="FFFFFF"/>
        </w:rPr>
        <w:fldChar w:fldCharType="end"/>
      </w:r>
      <w:r>
        <w:rPr>
          <w:rFonts w:hint="eastAsia" w:ascii="微软雅黑" w:hAnsi="微软雅黑" w:eastAsia="微软雅黑" w:cs="微软雅黑"/>
          <w:i w:val="0"/>
          <w:caps w:val="0"/>
          <w:color w:val="4F4F4F"/>
          <w:spacing w:val="0"/>
          <w:sz w:val="24"/>
          <w:szCs w:val="24"/>
          <w:shd w:val="clear" w:fill="FFFFFF"/>
        </w:rPr>
        <w:t> 一篇文章中也具体讲述了为什么要对业务进行拆分。</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业务起步初始，为了加快应用上线和快速迭代，很多应用都采用集中式的架构。随着业务系统的扩大，系统变得越来越复杂，越来越难以维护，开发效率变得越来越低，并且对资源的消耗也变得越来越大，通过硬件提高系统性能的方式带来的成本也越来越高。</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因此，在选型初期，一个优良的架构设计是后期系统进行扩展的重要保障。</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例如：电商平台，包含了用户、商品、评价、订单等几大模块，最简单的做法就是在一个数据库中分别创建users、shops、comment、order四张表。</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drawing>
          <wp:inline distT="0" distB="0" distL="114300" distR="114300">
            <wp:extent cx="3019425" cy="1933575"/>
            <wp:effectExtent l="0" t="0" r="9525" b="9525"/>
            <wp:docPr id="3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descr="IMG_256"/>
                    <pic:cNvPicPr>
                      <a:picLocks noChangeAspect="1"/>
                    </pic:cNvPicPr>
                  </pic:nvPicPr>
                  <pic:blipFill>
                    <a:blip r:embed="rId31"/>
                    <a:stretch>
                      <a:fillRect/>
                    </a:stretch>
                  </pic:blipFill>
                  <pic:spPr>
                    <a:xfrm>
                      <a:off x="0" y="0"/>
                      <a:ext cx="3019425" cy="193357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但是，随着业务规模的增大，访问量的增大，我们不得不对业务进行拆分。每一个模块都使用单独的数据库来进行存储，不同的业务访问不同的数据库，将原本对一个数据库的依赖拆分为对4个数据库的依赖，这样的话就变成了4个数据库同时承担压力，系统的吞吐量自然就提高了。</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drawing>
          <wp:inline distT="0" distB="0" distL="114300" distR="114300">
            <wp:extent cx="5019675" cy="3467100"/>
            <wp:effectExtent l="0" t="0" r="9525" b="0"/>
            <wp:docPr id="32" name="图片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descr="IMG_257"/>
                    <pic:cNvPicPr>
                      <a:picLocks noChangeAspect="1"/>
                    </pic:cNvPicPr>
                  </pic:nvPicPr>
                  <pic:blipFill>
                    <a:blip r:embed="rId32"/>
                    <a:stretch>
                      <a:fillRect/>
                    </a:stretch>
                  </pic:blipFill>
                  <pic:spPr>
                    <a:xfrm>
                      <a:off x="0" y="0"/>
                      <a:ext cx="5019675" cy="3467100"/>
                    </a:xfrm>
                    <a:prstGeom prst="rect">
                      <a:avLst/>
                    </a:prstGeom>
                    <a:noFill/>
                    <a:ln w="9525">
                      <a:noFill/>
                    </a:ln>
                  </pic:spPr>
                </pic:pic>
              </a:graphicData>
            </a:graphic>
          </wp:inline>
        </w:drawing>
      </w:r>
    </w:p>
    <w:p>
      <w:pPr>
        <w:pStyle w:val="7"/>
        <w:rPr>
          <w:rFonts w:hint="eastAsia"/>
        </w:rPr>
      </w:pPr>
      <w:r>
        <w:rPr>
          <w:rFonts w:hint="eastAsia"/>
        </w:rPr>
        <w:t>（2）主从复制</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1、</w:t>
      </w:r>
      <w:r>
        <w:rPr>
          <w:rFonts w:hint="eastAsia" w:ascii="微软雅黑" w:hAnsi="微软雅黑" w:eastAsia="微软雅黑" w:cs="微软雅黑"/>
          <w:i w:val="0"/>
          <w:caps w:val="0"/>
          <w:color w:val="6795B5"/>
          <w:spacing w:val="0"/>
          <w:sz w:val="24"/>
          <w:szCs w:val="24"/>
          <w:u w:val="none"/>
          <w:shd w:val="clear" w:fill="FFFFFF"/>
        </w:rPr>
        <w:fldChar w:fldCharType="begin"/>
      </w:r>
      <w:r>
        <w:rPr>
          <w:rFonts w:hint="eastAsia" w:ascii="微软雅黑" w:hAnsi="微软雅黑" w:eastAsia="微软雅黑" w:cs="微软雅黑"/>
          <w:i w:val="0"/>
          <w:caps w:val="0"/>
          <w:color w:val="6795B5"/>
          <w:spacing w:val="0"/>
          <w:sz w:val="24"/>
          <w:szCs w:val="24"/>
          <w:u w:val="none"/>
          <w:shd w:val="clear" w:fill="FFFFFF"/>
        </w:rPr>
        <w:instrText xml:space="preserve"> HYPERLINK "http://blog.csdn.net/xlgen157387/article/details/51331244" \t "https://blog.csdn.net/xlgen157387/article/details/_blank" </w:instrText>
      </w:r>
      <w:r>
        <w:rPr>
          <w:rFonts w:hint="eastAsia" w:ascii="微软雅黑" w:hAnsi="微软雅黑" w:eastAsia="微软雅黑" w:cs="微软雅黑"/>
          <w:i w:val="0"/>
          <w:caps w:val="0"/>
          <w:color w:val="6795B5"/>
          <w:spacing w:val="0"/>
          <w:sz w:val="24"/>
          <w:szCs w:val="24"/>
          <w:u w:val="none"/>
          <w:shd w:val="clear" w:fill="FFFFFF"/>
        </w:rPr>
        <w:fldChar w:fldCharType="separate"/>
      </w:r>
      <w:r>
        <w:rPr>
          <w:rStyle w:val="21"/>
          <w:rFonts w:hint="eastAsia" w:ascii="微软雅黑" w:hAnsi="微软雅黑" w:eastAsia="微软雅黑" w:cs="微软雅黑"/>
          <w:i w:val="0"/>
          <w:caps w:val="0"/>
          <w:color w:val="6795B5"/>
          <w:spacing w:val="0"/>
          <w:sz w:val="24"/>
          <w:szCs w:val="24"/>
          <w:u w:val="none"/>
          <w:shd w:val="clear" w:fill="FFFFFF"/>
        </w:rPr>
        <w:t>MySQL5.6 数据库主从（Master/Slave）同步安装与配置详解</w:t>
      </w:r>
      <w:r>
        <w:rPr>
          <w:rFonts w:hint="eastAsia" w:ascii="微软雅黑" w:hAnsi="微软雅黑" w:eastAsia="微软雅黑" w:cs="微软雅黑"/>
          <w:i w:val="0"/>
          <w:caps w:val="0"/>
          <w:color w:val="6795B5"/>
          <w:spacing w:val="0"/>
          <w:sz w:val="24"/>
          <w:szCs w:val="24"/>
          <w:u w:val="none"/>
          <w:shd w:val="clear" w:fill="FFFFFF"/>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2、</w:t>
      </w:r>
      <w:r>
        <w:rPr>
          <w:rFonts w:hint="eastAsia" w:ascii="微软雅黑" w:hAnsi="微软雅黑" w:eastAsia="微软雅黑" w:cs="微软雅黑"/>
          <w:i w:val="0"/>
          <w:caps w:val="0"/>
          <w:color w:val="6795B5"/>
          <w:spacing w:val="0"/>
          <w:sz w:val="24"/>
          <w:szCs w:val="24"/>
          <w:u w:val="none"/>
          <w:shd w:val="clear" w:fill="FFFFFF"/>
        </w:rPr>
        <w:fldChar w:fldCharType="begin"/>
      </w:r>
      <w:r>
        <w:rPr>
          <w:rFonts w:hint="eastAsia" w:ascii="微软雅黑" w:hAnsi="微软雅黑" w:eastAsia="微软雅黑" w:cs="微软雅黑"/>
          <w:i w:val="0"/>
          <w:caps w:val="0"/>
          <w:color w:val="6795B5"/>
          <w:spacing w:val="0"/>
          <w:sz w:val="24"/>
          <w:szCs w:val="24"/>
          <w:u w:val="none"/>
          <w:shd w:val="clear" w:fill="FFFFFF"/>
        </w:rPr>
        <w:instrText xml:space="preserve"> HYPERLINK "http://blog.csdn.net/xlgen157387/article/details/52451613" \t "https://blog.csdn.net/xlgen157387/article/details/_blank" </w:instrText>
      </w:r>
      <w:r>
        <w:rPr>
          <w:rFonts w:hint="eastAsia" w:ascii="微软雅黑" w:hAnsi="微软雅黑" w:eastAsia="微软雅黑" w:cs="微软雅黑"/>
          <w:i w:val="0"/>
          <w:caps w:val="0"/>
          <w:color w:val="6795B5"/>
          <w:spacing w:val="0"/>
          <w:sz w:val="24"/>
          <w:szCs w:val="24"/>
          <w:u w:val="none"/>
          <w:shd w:val="clear" w:fill="FFFFFF"/>
        </w:rPr>
        <w:fldChar w:fldCharType="separate"/>
      </w:r>
      <w:r>
        <w:rPr>
          <w:rStyle w:val="21"/>
          <w:rFonts w:hint="eastAsia" w:ascii="微软雅黑" w:hAnsi="微软雅黑" w:eastAsia="微软雅黑" w:cs="微软雅黑"/>
          <w:i w:val="0"/>
          <w:caps w:val="0"/>
          <w:color w:val="6795B5"/>
          <w:spacing w:val="0"/>
          <w:sz w:val="24"/>
          <w:szCs w:val="24"/>
          <w:u w:val="none"/>
          <w:shd w:val="clear" w:fill="FFFFFF"/>
        </w:rPr>
        <w:t>MySQL主从复制的常见拓扑、原理分析以及如何提高主从复制的效率总结</w:t>
      </w:r>
      <w:r>
        <w:rPr>
          <w:rFonts w:hint="eastAsia" w:ascii="微软雅黑" w:hAnsi="微软雅黑" w:eastAsia="微软雅黑" w:cs="微软雅黑"/>
          <w:i w:val="0"/>
          <w:caps w:val="0"/>
          <w:color w:val="6795B5"/>
          <w:spacing w:val="0"/>
          <w:sz w:val="24"/>
          <w:szCs w:val="24"/>
          <w:u w:val="none"/>
          <w:shd w:val="clear" w:fill="FFFFFF"/>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3、</w:t>
      </w:r>
      <w:r>
        <w:rPr>
          <w:rFonts w:hint="eastAsia" w:ascii="微软雅黑" w:hAnsi="微软雅黑" w:eastAsia="微软雅黑" w:cs="微软雅黑"/>
          <w:i w:val="0"/>
          <w:caps w:val="0"/>
          <w:color w:val="6795B5"/>
          <w:spacing w:val="0"/>
          <w:sz w:val="24"/>
          <w:szCs w:val="24"/>
          <w:u w:val="none"/>
          <w:shd w:val="clear" w:fill="FFFFFF"/>
        </w:rPr>
        <w:fldChar w:fldCharType="begin"/>
      </w:r>
      <w:r>
        <w:rPr>
          <w:rFonts w:hint="eastAsia" w:ascii="微软雅黑" w:hAnsi="微软雅黑" w:eastAsia="微软雅黑" w:cs="微软雅黑"/>
          <w:i w:val="0"/>
          <w:caps w:val="0"/>
          <w:color w:val="6795B5"/>
          <w:spacing w:val="0"/>
          <w:sz w:val="24"/>
          <w:szCs w:val="24"/>
          <w:u w:val="none"/>
          <w:shd w:val="clear" w:fill="FFFFFF"/>
        </w:rPr>
        <w:instrText xml:space="preserve"> HYPERLINK "http://blog.csdn.net/xlgen157387/article/details/52452394" \t "https://blog.csdn.net/xlgen157387/article/details/_blank" </w:instrText>
      </w:r>
      <w:r>
        <w:rPr>
          <w:rFonts w:hint="eastAsia" w:ascii="微软雅黑" w:hAnsi="微软雅黑" w:eastAsia="微软雅黑" w:cs="微软雅黑"/>
          <w:i w:val="0"/>
          <w:caps w:val="0"/>
          <w:color w:val="6795B5"/>
          <w:spacing w:val="0"/>
          <w:sz w:val="24"/>
          <w:szCs w:val="24"/>
          <w:u w:val="none"/>
          <w:shd w:val="clear" w:fill="FFFFFF"/>
        </w:rPr>
        <w:fldChar w:fldCharType="separate"/>
      </w:r>
      <w:r>
        <w:rPr>
          <w:rStyle w:val="21"/>
          <w:rFonts w:hint="eastAsia" w:ascii="微软雅黑" w:hAnsi="微软雅黑" w:eastAsia="微软雅黑" w:cs="微软雅黑"/>
          <w:i w:val="0"/>
          <w:caps w:val="0"/>
          <w:color w:val="6795B5"/>
          <w:spacing w:val="0"/>
          <w:sz w:val="24"/>
          <w:szCs w:val="24"/>
          <w:u w:val="none"/>
          <w:shd w:val="clear" w:fill="FFFFFF"/>
        </w:rPr>
        <w:t>使用mysqlreplicate命令快速搭建 Mysql 主从复制</w:t>
      </w:r>
      <w:r>
        <w:rPr>
          <w:rFonts w:hint="eastAsia" w:ascii="微软雅黑" w:hAnsi="微软雅黑" w:eastAsia="微软雅黑" w:cs="微软雅黑"/>
          <w:i w:val="0"/>
          <w:caps w:val="0"/>
          <w:color w:val="6795B5"/>
          <w:spacing w:val="0"/>
          <w:sz w:val="24"/>
          <w:szCs w:val="24"/>
          <w:u w:val="none"/>
          <w:shd w:val="clear" w:fill="FFFFFF"/>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上述三篇文章中，讲述了如何配置主从数据库，以及如何实现数据库的读写分离，这里不再赘述，有需要的选择性点击查看。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drawing>
          <wp:inline distT="0" distB="0" distL="114300" distR="114300">
            <wp:extent cx="5457825" cy="3600450"/>
            <wp:effectExtent l="0" t="0" r="9525" b="0"/>
            <wp:docPr id="33" name="图片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descr="IMG_258"/>
                    <pic:cNvPicPr>
                      <a:picLocks noChangeAspect="1"/>
                    </pic:cNvPicPr>
                  </pic:nvPicPr>
                  <pic:blipFill>
                    <a:blip r:embed="rId33"/>
                    <a:stretch>
                      <a:fillRect/>
                    </a:stretch>
                  </pic:blipFill>
                  <pic:spPr>
                    <a:xfrm>
                      <a:off x="0" y="0"/>
                      <a:ext cx="5457825" cy="360045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上图是网上的一张关于MySQL的Master和Slave之间数据同步的过程图。</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主要讲述了MySQL主从复制的原理：数据复制的实际就是Slave从Master获取Binary log文件，然后再本地镜像的执行日志中记录的操作。由于主从复制的过程是异步的，因此Slave和Master之间的数据有可能存在延迟的现象，此时只能保证数据最终的一致性。</w:t>
      </w:r>
    </w:p>
    <w:p>
      <w:pPr>
        <w:pStyle w:val="7"/>
        <w:rPr>
          <w:rFonts w:hint="eastAsia"/>
        </w:rPr>
      </w:pPr>
      <w:r>
        <w:rPr>
          <w:rFonts w:hint="eastAsia"/>
        </w:rPr>
        <w:t>（3）数据库分库与分表</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我们知道每台机器无论配置多么好它都有自身的物理上限，所以当我们应用已经能触及或远远超出单台机器的某个上限的时候，我们惟有寻找别的机器的帮助或者继续升级的我们的硬件，但常见的方案还是通过添加更多的机器来共同承担压力。</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我们还得考虑当我们的业务逻辑不断增长，我们的机器能不能通过线性增长就能满足需求？因此，使用数据库的分库分表，能够立竿见影的提升系统的性能，关于为什么要使用数据库的分库分表的其他原因这里不再赘述，主要讲具体的实现策略。请看下边章节。</w:t>
      </w:r>
    </w:p>
    <w:p>
      <w:pPr>
        <w:pStyle w:val="6"/>
        <w:rPr>
          <w:rFonts w:hint="eastAsia"/>
        </w:rPr>
      </w:pPr>
      <w:r>
        <w:rPr>
          <w:rFonts w:hint="eastAsia"/>
        </w:rPr>
        <w:t>二、分表实现策略</w:t>
      </w:r>
    </w:p>
    <w:p>
      <w:pPr>
        <w:pStyle w:val="7"/>
        <w:rPr>
          <w:rFonts w:hint="eastAsia"/>
        </w:rPr>
      </w:pPr>
      <w:r>
        <w:rPr>
          <w:rFonts w:hint="eastAsia"/>
        </w:rPr>
        <w:t>关键字：用户ID、表容量</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对于大部分数据库的设计和业务的操作基本都与用户的ID相关，因此使用用户ID是最常用的分库的路由策略。用户的ID可以作为贯穿整个系统用的重要字段。因此，使用用户的ID我们不仅可以方便我们的查询，还可以将数据平均的分配到不同的数据库中。（当然，还可以根据类别等进行分表操作，分表的路由策略还有很多方式）</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接着上述电商平台假设，订单表order存放用户的订单数据，sql脚本如下（只是为了演示，省略部分细节）：</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CREATE TABLE `order`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`order_id` bigint(</w:t>
      </w:r>
      <w:r>
        <w:rPr>
          <w:rStyle w:val="48"/>
          <w:rFonts w:hint="eastAsia" w:ascii="微软雅黑" w:hAnsi="微软雅黑" w:eastAsia="微软雅黑" w:cs="微软雅黑"/>
          <w:i w:val="0"/>
          <w:caps w:val="0"/>
          <w:color w:val="006666"/>
          <w:spacing w:val="0"/>
          <w:sz w:val="24"/>
          <w:szCs w:val="24"/>
          <w:shd w:val="clear" w:fill="F6F8FA"/>
        </w:rPr>
        <w:t>32</w:t>
      </w:r>
      <w:r>
        <w:rPr>
          <w:rStyle w:val="22"/>
          <w:rFonts w:hint="eastAsia" w:ascii="微软雅黑" w:hAnsi="微软雅黑" w:eastAsia="微软雅黑" w:cs="微软雅黑"/>
          <w:i w:val="0"/>
          <w:caps w:val="0"/>
          <w:color w:val="000000"/>
          <w:spacing w:val="0"/>
          <w:sz w:val="24"/>
          <w:szCs w:val="24"/>
          <w:shd w:val="clear" w:fill="F6F8FA"/>
        </w:rPr>
        <w:t>) primary key auto_increment,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`user_id` bigint(</w:t>
      </w:r>
      <w:r>
        <w:rPr>
          <w:rStyle w:val="48"/>
          <w:rFonts w:hint="eastAsia" w:ascii="微软雅黑" w:hAnsi="微软雅黑" w:eastAsia="微软雅黑" w:cs="微软雅黑"/>
          <w:i w:val="0"/>
          <w:caps w:val="0"/>
          <w:color w:val="006666"/>
          <w:spacing w:val="0"/>
          <w:sz w:val="24"/>
          <w:szCs w:val="24"/>
          <w:shd w:val="clear" w:fill="F6F8FA"/>
        </w:rPr>
        <w:t>32</w:t>
      </w:r>
      <w:r>
        <w:rPr>
          <w:rStyle w:val="22"/>
          <w:rFonts w:hint="eastAsia" w:ascii="微软雅黑" w:hAnsi="微软雅黑" w:eastAsia="微软雅黑" w:cs="微软雅黑"/>
          <w:i w:val="0"/>
          <w:caps w:val="0"/>
          <w:color w:val="000000"/>
          <w:spacing w:val="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eastAsia" w:ascii="微软雅黑" w:hAnsi="微软雅黑" w:eastAsia="微软雅黑" w:cs="微软雅黑"/>
          <w:i w:val="0"/>
          <w:caps w:val="0"/>
          <w:color w:val="000000"/>
          <w:spacing w:val="0"/>
          <w:sz w:val="24"/>
          <w:szCs w:val="24"/>
        </w:rPr>
      </w:pPr>
      <w:r>
        <w:rPr>
          <w:rStyle w:val="22"/>
          <w:rFonts w:hint="eastAsia" w:ascii="微软雅黑" w:hAnsi="微软雅黑" w:eastAsia="微软雅黑" w:cs="微软雅黑"/>
          <w:i w:val="0"/>
          <w:caps w:val="0"/>
          <w:color w:val="000000"/>
          <w:spacing w:val="0"/>
          <w:sz w:val="24"/>
          <w:szCs w:val="24"/>
          <w:shd w:val="clear" w:fill="F6F8FA"/>
        </w:rPr>
        <w:t xml:space="preserve">) </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当数据比较大的时候，对数据进行分表操作，首先要确定需要将数据平均分配到多少张表中，也就是：</w:t>
      </w:r>
      <w:r>
        <w:rPr>
          <w:rStyle w:val="18"/>
          <w:rFonts w:hint="eastAsia" w:ascii="微软雅黑" w:hAnsi="微软雅黑" w:eastAsia="微软雅黑" w:cs="微软雅黑"/>
          <w:b/>
          <w:i w:val="0"/>
          <w:caps w:val="0"/>
          <w:color w:val="4F4F4F"/>
          <w:spacing w:val="0"/>
          <w:sz w:val="24"/>
          <w:szCs w:val="24"/>
          <w:shd w:val="clear" w:fill="FFFFFF"/>
        </w:rPr>
        <w:t>表容量</w:t>
      </w:r>
      <w:r>
        <w:rPr>
          <w:rFonts w:hint="eastAsia" w:ascii="微软雅黑" w:hAnsi="微软雅黑" w:eastAsia="微软雅黑" w:cs="微软雅黑"/>
          <w:i w:val="0"/>
          <w:caps w:val="0"/>
          <w:color w:val="4F4F4F"/>
          <w:spacing w:val="0"/>
          <w:sz w:val="24"/>
          <w:szCs w:val="24"/>
          <w:shd w:val="clear" w:fill="FFFFFF"/>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这里假设有100张表进行存储，则我们在进行存储数据的时候，首先对用户ID进行取模操作，根据 </w:t>
      </w:r>
      <w:r>
        <w:rPr>
          <w:rStyle w:val="22"/>
          <w:rFonts w:hint="eastAsia" w:ascii="微软雅黑" w:hAnsi="微软雅黑" w:eastAsia="微软雅黑" w:cs="微软雅黑"/>
          <w:i w:val="0"/>
          <w:caps w:val="0"/>
          <w:color w:val="C7254E"/>
          <w:spacing w:val="0"/>
          <w:sz w:val="24"/>
          <w:szCs w:val="24"/>
          <w:shd w:val="clear" w:fill="F9F2F4"/>
        </w:rPr>
        <w:t>user_id%100</w:t>
      </w:r>
      <w:r>
        <w:rPr>
          <w:rFonts w:hint="eastAsia" w:ascii="微软雅黑" w:hAnsi="微软雅黑" w:eastAsia="微软雅黑" w:cs="微软雅黑"/>
          <w:i w:val="0"/>
          <w:caps w:val="0"/>
          <w:color w:val="4F4F4F"/>
          <w:spacing w:val="0"/>
          <w:sz w:val="24"/>
          <w:szCs w:val="24"/>
          <w:shd w:val="clear" w:fill="FFFFFF"/>
        </w:rPr>
        <w:t> 获取对应的表进行存储查询操作，示意图如下：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drawing>
          <wp:inline distT="0" distB="0" distL="114300" distR="114300">
            <wp:extent cx="4095750" cy="4152900"/>
            <wp:effectExtent l="0" t="0" r="0" b="0"/>
            <wp:docPr id="34" name="图片 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descr="IMG_259"/>
                    <pic:cNvPicPr>
                      <a:picLocks noChangeAspect="1"/>
                    </pic:cNvPicPr>
                  </pic:nvPicPr>
                  <pic:blipFill>
                    <a:blip r:embed="rId34"/>
                    <a:stretch>
                      <a:fillRect/>
                    </a:stretch>
                  </pic:blipFill>
                  <pic:spPr>
                    <a:xfrm>
                      <a:off x="0" y="0"/>
                      <a:ext cx="4095750" cy="415290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例如，</w:t>
      </w:r>
      <w:r>
        <w:rPr>
          <w:rStyle w:val="22"/>
          <w:rFonts w:hint="eastAsia" w:ascii="微软雅黑" w:hAnsi="微软雅黑" w:eastAsia="微软雅黑" w:cs="微软雅黑"/>
          <w:i w:val="0"/>
          <w:caps w:val="0"/>
          <w:color w:val="C7254E"/>
          <w:spacing w:val="0"/>
          <w:sz w:val="24"/>
          <w:szCs w:val="24"/>
          <w:shd w:val="clear" w:fill="F9F2F4"/>
        </w:rPr>
        <w:t>user_id = 101</w:t>
      </w:r>
      <w:r>
        <w:rPr>
          <w:rFonts w:hint="eastAsia" w:ascii="微软雅黑" w:hAnsi="微软雅黑" w:eastAsia="微软雅黑" w:cs="微软雅黑"/>
          <w:i w:val="0"/>
          <w:caps w:val="0"/>
          <w:color w:val="4F4F4F"/>
          <w:spacing w:val="0"/>
          <w:sz w:val="24"/>
          <w:szCs w:val="24"/>
          <w:shd w:val="clear" w:fill="FFFFFF"/>
        </w:rPr>
        <w:t> 那么，我们在获取值的时候的操作，可以通过下边的sql语句：</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eastAsia" w:ascii="微软雅黑" w:hAnsi="微软雅黑" w:eastAsia="微软雅黑" w:cs="微软雅黑"/>
          <w:i w:val="0"/>
          <w:caps w:val="0"/>
          <w:color w:val="000000"/>
          <w:spacing w:val="0"/>
          <w:sz w:val="24"/>
          <w:szCs w:val="24"/>
        </w:rPr>
      </w:pPr>
      <w:r>
        <w:rPr>
          <w:rStyle w:val="39"/>
          <w:rFonts w:hint="eastAsia" w:ascii="微软雅黑" w:hAnsi="微软雅黑" w:eastAsia="微软雅黑" w:cs="微软雅黑"/>
          <w:i w:val="0"/>
          <w:caps w:val="0"/>
          <w:color w:val="000088"/>
          <w:spacing w:val="0"/>
          <w:sz w:val="24"/>
          <w:szCs w:val="24"/>
          <w:shd w:val="clear" w:fill="F6F8FA"/>
        </w:rPr>
        <w:t>select</w:t>
      </w:r>
      <w:r>
        <w:rPr>
          <w:rStyle w:val="22"/>
          <w:rFonts w:hint="eastAsia" w:ascii="微软雅黑" w:hAnsi="微软雅黑" w:eastAsia="微软雅黑" w:cs="微软雅黑"/>
          <w:i w:val="0"/>
          <w:caps w:val="0"/>
          <w:color w:val="000000"/>
          <w:spacing w:val="0"/>
          <w:sz w:val="24"/>
          <w:szCs w:val="24"/>
          <w:shd w:val="clear" w:fill="F6F8FA"/>
        </w:rPr>
        <w:t xml:space="preserve"> * </w:t>
      </w:r>
      <w:r>
        <w:rPr>
          <w:rStyle w:val="39"/>
          <w:rFonts w:hint="eastAsia" w:ascii="微软雅黑" w:hAnsi="微软雅黑" w:eastAsia="微软雅黑" w:cs="微软雅黑"/>
          <w:i w:val="0"/>
          <w:caps w:val="0"/>
          <w:color w:val="000088"/>
          <w:spacing w:val="0"/>
          <w:sz w:val="24"/>
          <w:szCs w:val="24"/>
          <w:shd w:val="clear" w:fill="F6F8FA"/>
        </w:rPr>
        <w:t>from</w:t>
      </w:r>
      <w:r>
        <w:rPr>
          <w:rStyle w:val="22"/>
          <w:rFonts w:hint="eastAsia" w:ascii="微软雅黑" w:hAnsi="微软雅黑" w:eastAsia="微软雅黑" w:cs="微软雅黑"/>
          <w:i w:val="0"/>
          <w:caps w:val="0"/>
          <w:color w:val="000000"/>
          <w:spacing w:val="0"/>
          <w:sz w:val="24"/>
          <w:szCs w:val="24"/>
          <w:shd w:val="clear" w:fill="F6F8FA"/>
        </w:rPr>
        <w:t xml:space="preserve"> order_1 </w:t>
      </w:r>
      <w:r>
        <w:rPr>
          <w:rStyle w:val="39"/>
          <w:rFonts w:hint="eastAsia" w:ascii="微软雅黑" w:hAnsi="微软雅黑" w:eastAsia="微软雅黑" w:cs="微软雅黑"/>
          <w:i w:val="0"/>
          <w:caps w:val="0"/>
          <w:color w:val="000088"/>
          <w:spacing w:val="0"/>
          <w:sz w:val="24"/>
          <w:szCs w:val="24"/>
          <w:shd w:val="clear" w:fill="F6F8FA"/>
        </w:rPr>
        <w:t>where</w:t>
      </w:r>
      <w:r>
        <w:rPr>
          <w:rStyle w:val="22"/>
          <w:rFonts w:hint="eastAsia" w:ascii="微软雅黑" w:hAnsi="微软雅黑" w:eastAsia="微软雅黑" w:cs="微软雅黑"/>
          <w:i w:val="0"/>
          <w:caps w:val="0"/>
          <w:color w:val="000000"/>
          <w:spacing w:val="0"/>
          <w:sz w:val="24"/>
          <w:szCs w:val="24"/>
          <w:shd w:val="clear" w:fill="F6F8FA"/>
        </w:rPr>
        <w:t xml:space="preserve"> user_id= </w:t>
      </w:r>
      <w:r>
        <w:rPr>
          <w:rStyle w:val="48"/>
          <w:rFonts w:hint="eastAsia" w:ascii="微软雅黑" w:hAnsi="微软雅黑" w:eastAsia="微软雅黑" w:cs="微软雅黑"/>
          <w:i w:val="0"/>
          <w:caps w:val="0"/>
          <w:color w:val="006666"/>
          <w:spacing w:val="0"/>
          <w:sz w:val="24"/>
          <w:szCs w:val="24"/>
          <w:shd w:val="clear" w:fill="F6F8FA"/>
        </w:rPr>
        <w:t>101</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其中，</w:t>
      </w:r>
      <w:r>
        <w:rPr>
          <w:rStyle w:val="22"/>
          <w:rFonts w:hint="eastAsia" w:ascii="微软雅黑" w:hAnsi="微软雅黑" w:eastAsia="微软雅黑" w:cs="微软雅黑"/>
          <w:i w:val="0"/>
          <w:caps w:val="0"/>
          <w:color w:val="C7254E"/>
          <w:spacing w:val="0"/>
          <w:sz w:val="24"/>
          <w:szCs w:val="24"/>
          <w:shd w:val="clear" w:fill="F9F2F4"/>
        </w:rPr>
        <w:t>order_1</w:t>
      </w:r>
      <w:r>
        <w:rPr>
          <w:rFonts w:hint="eastAsia" w:ascii="微软雅黑" w:hAnsi="微软雅黑" w:eastAsia="微软雅黑" w:cs="微软雅黑"/>
          <w:i w:val="0"/>
          <w:caps w:val="0"/>
          <w:color w:val="4F4F4F"/>
          <w:spacing w:val="0"/>
          <w:sz w:val="24"/>
          <w:szCs w:val="24"/>
          <w:shd w:val="clear" w:fill="FFFFFF"/>
        </w:rPr>
        <w:t>是根据 </w:t>
      </w:r>
      <w:r>
        <w:rPr>
          <w:rStyle w:val="22"/>
          <w:rFonts w:hint="eastAsia" w:ascii="微软雅黑" w:hAnsi="微软雅黑" w:eastAsia="微软雅黑" w:cs="微软雅黑"/>
          <w:i w:val="0"/>
          <w:caps w:val="0"/>
          <w:color w:val="C7254E"/>
          <w:spacing w:val="0"/>
          <w:sz w:val="24"/>
          <w:szCs w:val="24"/>
          <w:shd w:val="clear" w:fill="F9F2F4"/>
        </w:rPr>
        <w:t>101%100</w:t>
      </w:r>
      <w:r>
        <w:rPr>
          <w:rFonts w:hint="eastAsia" w:ascii="微软雅黑" w:hAnsi="微软雅黑" w:eastAsia="微软雅黑" w:cs="微软雅黑"/>
          <w:i w:val="0"/>
          <w:caps w:val="0"/>
          <w:color w:val="4F4F4F"/>
          <w:spacing w:val="0"/>
          <w:sz w:val="24"/>
          <w:szCs w:val="24"/>
          <w:shd w:val="clear" w:fill="FFFFFF"/>
        </w:rPr>
        <w:t> 计算所得，表示分表之后的第一章order表。</w:t>
      </w:r>
    </w:p>
    <w:p>
      <w:pPr>
        <w:pStyle w:val="7"/>
        <w:rPr>
          <w:rFonts w:hint="eastAsia"/>
        </w:rPr>
      </w:pPr>
      <w:r>
        <w:rPr>
          <w:rFonts w:hint="eastAsia"/>
        </w:rPr>
        <w:t>注意</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在实际的开发中，如果你使用MyBatis做持久层的话，MyBatis已经提供了很好得支持数据库分表的功能，例如上述sql用MyBatis实现的话应该是：</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接口定义：</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46"/>
          <w:rFonts w:hint="eastAsia" w:ascii="微软雅黑" w:hAnsi="微软雅黑" w:eastAsia="微软雅黑" w:cs="微软雅黑"/>
          <w:i w:val="0"/>
          <w:caps w:val="0"/>
          <w:color w:val="880000"/>
          <w:spacing w:val="0"/>
          <w:sz w:val="24"/>
          <w:szCs w:val="24"/>
          <w:shd w:val="clear" w:fill="F6F8FA"/>
        </w:rPr>
      </w:pPr>
      <w:r>
        <w:rPr>
          <w:rStyle w:val="46"/>
          <w:rFonts w:hint="eastAsia" w:ascii="微软雅黑" w:hAnsi="微软雅黑" w:eastAsia="微软雅黑" w:cs="微软雅黑"/>
          <w:i w:val="0"/>
          <w:caps w:val="0"/>
          <w:color w:val="880000"/>
          <w:spacing w:val="0"/>
          <w:sz w:val="24"/>
          <w:szCs w:val="24"/>
          <w:shd w:val="clear" w:fill="F6F8FA"/>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46"/>
          <w:rFonts w:hint="eastAsia" w:ascii="微软雅黑" w:hAnsi="微软雅黑" w:eastAsia="微软雅黑" w:cs="微软雅黑"/>
          <w:i w:val="0"/>
          <w:caps w:val="0"/>
          <w:color w:val="880000"/>
          <w:spacing w:val="0"/>
          <w:sz w:val="24"/>
          <w:szCs w:val="24"/>
          <w:shd w:val="clear" w:fill="F6F8FA"/>
        </w:rPr>
      </w:pPr>
      <w:r>
        <w:rPr>
          <w:rStyle w:val="46"/>
          <w:rFonts w:hint="eastAsia" w:ascii="微软雅黑" w:hAnsi="微软雅黑" w:eastAsia="微软雅黑" w:cs="微软雅黑"/>
          <w:i w:val="0"/>
          <w:caps w:val="0"/>
          <w:color w:val="880000"/>
          <w:spacing w:val="0"/>
          <w:sz w:val="24"/>
          <w:szCs w:val="24"/>
          <w:shd w:val="clear" w:fill="F6F8FA"/>
        </w:rPr>
        <w:t xml:space="preserve">  * 获取用户相关的订单详细信息</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46"/>
          <w:rFonts w:hint="eastAsia" w:ascii="微软雅黑" w:hAnsi="微软雅黑" w:eastAsia="微软雅黑" w:cs="微软雅黑"/>
          <w:i w:val="0"/>
          <w:caps w:val="0"/>
          <w:color w:val="880000"/>
          <w:spacing w:val="0"/>
          <w:sz w:val="24"/>
          <w:szCs w:val="24"/>
          <w:shd w:val="clear" w:fill="F6F8FA"/>
        </w:rPr>
      </w:pPr>
      <w:r>
        <w:rPr>
          <w:rStyle w:val="46"/>
          <w:rFonts w:hint="eastAsia" w:ascii="微软雅黑" w:hAnsi="微软雅黑" w:eastAsia="微软雅黑" w:cs="微软雅黑"/>
          <w:i w:val="0"/>
          <w:caps w:val="0"/>
          <w:color w:val="880000"/>
          <w:spacing w:val="0"/>
          <w:sz w:val="24"/>
          <w:szCs w:val="24"/>
          <w:shd w:val="clear" w:fill="F6F8FA"/>
        </w:rPr>
        <w:t xml:space="preserve">  *</w:t>
      </w:r>
      <w:r>
        <w:rPr>
          <w:rStyle w:val="47"/>
          <w:rFonts w:hint="eastAsia" w:ascii="微软雅黑" w:hAnsi="微软雅黑" w:eastAsia="微软雅黑" w:cs="微软雅黑"/>
          <w:i w:val="0"/>
          <w:caps w:val="0"/>
          <w:color w:val="4F4F4F"/>
          <w:spacing w:val="0"/>
          <w:sz w:val="24"/>
          <w:szCs w:val="24"/>
          <w:shd w:val="clear" w:fill="F6F8FA"/>
        </w:rPr>
        <w:t xml:space="preserve"> @param</w:t>
      </w:r>
      <w:r>
        <w:rPr>
          <w:rStyle w:val="46"/>
          <w:rFonts w:hint="eastAsia" w:ascii="微软雅黑" w:hAnsi="微软雅黑" w:eastAsia="微软雅黑" w:cs="微软雅黑"/>
          <w:i w:val="0"/>
          <w:caps w:val="0"/>
          <w:color w:val="880000"/>
          <w:spacing w:val="0"/>
          <w:sz w:val="24"/>
          <w:szCs w:val="24"/>
          <w:shd w:val="clear" w:fill="F6F8FA"/>
        </w:rPr>
        <w:t xml:space="preserve"> tableNum 具体某一个表的编号</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46"/>
          <w:rFonts w:hint="eastAsia" w:ascii="微软雅黑" w:hAnsi="微软雅黑" w:eastAsia="微软雅黑" w:cs="微软雅黑"/>
          <w:i w:val="0"/>
          <w:caps w:val="0"/>
          <w:color w:val="880000"/>
          <w:spacing w:val="0"/>
          <w:sz w:val="24"/>
          <w:szCs w:val="24"/>
          <w:shd w:val="clear" w:fill="F6F8FA"/>
        </w:rPr>
      </w:pPr>
      <w:r>
        <w:rPr>
          <w:rStyle w:val="46"/>
          <w:rFonts w:hint="eastAsia" w:ascii="微软雅黑" w:hAnsi="微软雅黑" w:eastAsia="微软雅黑" w:cs="微软雅黑"/>
          <w:i w:val="0"/>
          <w:caps w:val="0"/>
          <w:color w:val="880000"/>
          <w:spacing w:val="0"/>
          <w:sz w:val="24"/>
          <w:szCs w:val="24"/>
          <w:shd w:val="clear" w:fill="F6F8FA"/>
        </w:rPr>
        <w:t xml:space="preserve">  *</w:t>
      </w:r>
      <w:r>
        <w:rPr>
          <w:rStyle w:val="47"/>
          <w:rFonts w:hint="eastAsia" w:ascii="微软雅黑" w:hAnsi="微软雅黑" w:eastAsia="微软雅黑" w:cs="微软雅黑"/>
          <w:i w:val="0"/>
          <w:caps w:val="0"/>
          <w:color w:val="4F4F4F"/>
          <w:spacing w:val="0"/>
          <w:sz w:val="24"/>
          <w:szCs w:val="24"/>
          <w:shd w:val="clear" w:fill="F6F8FA"/>
        </w:rPr>
        <w:t xml:space="preserve"> @param</w:t>
      </w:r>
      <w:r>
        <w:rPr>
          <w:rStyle w:val="46"/>
          <w:rFonts w:hint="eastAsia" w:ascii="微软雅黑" w:hAnsi="微软雅黑" w:eastAsia="微软雅黑" w:cs="微软雅黑"/>
          <w:i w:val="0"/>
          <w:caps w:val="0"/>
          <w:color w:val="880000"/>
          <w:spacing w:val="0"/>
          <w:sz w:val="24"/>
          <w:szCs w:val="24"/>
          <w:shd w:val="clear" w:fill="F6F8FA"/>
        </w:rPr>
        <w:t xml:space="preserve"> userId 用户ID</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46"/>
          <w:rFonts w:hint="eastAsia" w:ascii="微软雅黑" w:hAnsi="微软雅黑" w:eastAsia="微软雅黑" w:cs="微软雅黑"/>
          <w:i w:val="0"/>
          <w:caps w:val="0"/>
          <w:color w:val="880000"/>
          <w:spacing w:val="0"/>
          <w:sz w:val="24"/>
          <w:szCs w:val="24"/>
          <w:shd w:val="clear" w:fill="F6F8FA"/>
        </w:rPr>
      </w:pPr>
      <w:r>
        <w:rPr>
          <w:rStyle w:val="46"/>
          <w:rFonts w:hint="eastAsia" w:ascii="微软雅黑" w:hAnsi="微软雅黑" w:eastAsia="微软雅黑" w:cs="微软雅黑"/>
          <w:i w:val="0"/>
          <w:caps w:val="0"/>
          <w:color w:val="880000"/>
          <w:spacing w:val="0"/>
          <w:sz w:val="24"/>
          <w:szCs w:val="24"/>
          <w:shd w:val="clear" w:fill="F6F8FA"/>
        </w:rPr>
        <w:t xml:space="preserve">  *</w:t>
      </w:r>
      <w:r>
        <w:rPr>
          <w:rStyle w:val="47"/>
          <w:rFonts w:hint="eastAsia" w:ascii="微软雅黑" w:hAnsi="微软雅黑" w:eastAsia="微软雅黑" w:cs="微软雅黑"/>
          <w:i w:val="0"/>
          <w:caps w:val="0"/>
          <w:color w:val="4F4F4F"/>
          <w:spacing w:val="0"/>
          <w:sz w:val="24"/>
          <w:szCs w:val="24"/>
          <w:shd w:val="clear" w:fill="F6F8FA"/>
        </w:rPr>
        <w:t xml:space="preserve"> @return</w:t>
      </w:r>
      <w:r>
        <w:rPr>
          <w:rStyle w:val="46"/>
          <w:rFonts w:hint="eastAsia" w:ascii="微软雅黑" w:hAnsi="微软雅黑" w:eastAsia="微软雅黑" w:cs="微软雅黑"/>
          <w:i w:val="0"/>
          <w:caps w:val="0"/>
          <w:color w:val="880000"/>
          <w:spacing w:val="0"/>
          <w:sz w:val="24"/>
          <w:szCs w:val="24"/>
          <w:shd w:val="clear" w:fill="F6F8FA"/>
        </w:rPr>
        <w:t xml:space="preserve"> 订单列表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eastAsia" w:ascii="微软雅黑" w:hAnsi="微软雅黑" w:eastAsia="微软雅黑" w:cs="微软雅黑"/>
          <w:i w:val="0"/>
          <w:caps w:val="0"/>
          <w:color w:val="000000"/>
          <w:spacing w:val="0"/>
          <w:sz w:val="24"/>
          <w:szCs w:val="24"/>
        </w:rPr>
      </w:pPr>
      <w:r>
        <w:rPr>
          <w:rStyle w:val="46"/>
          <w:rFonts w:hint="eastAsia" w:ascii="微软雅黑" w:hAnsi="微软雅黑" w:eastAsia="微软雅黑" w:cs="微软雅黑"/>
          <w:i w:val="0"/>
          <w:caps w:val="0"/>
          <w:color w:val="88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public</w:t>
      </w:r>
      <w:r>
        <w:rPr>
          <w:rStyle w:val="22"/>
          <w:rFonts w:hint="eastAsia" w:ascii="微软雅黑" w:hAnsi="微软雅黑" w:eastAsia="微软雅黑" w:cs="微软雅黑"/>
          <w:i w:val="0"/>
          <w:caps w:val="0"/>
          <w:color w:val="000000"/>
          <w:spacing w:val="0"/>
          <w:sz w:val="24"/>
          <w:szCs w:val="24"/>
          <w:shd w:val="clear" w:fill="F6F8FA"/>
        </w:rPr>
        <w:t xml:space="preserve"> List&lt;Order&gt; </w:t>
      </w:r>
      <w:r>
        <w:rPr>
          <w:rStyle w:val="44"/>
          <w:rFonts w:hint="eastAsia" w:ascii="微软雅黑" w:hAnsi="微软雅黑" w:eastAsia="微软雅黑" w:cs="微软雅黑"/>
          <w:i w:val="0"/>
          <w:caps w:val="0"/>
          <w:color w:val="009900"/>
          <w:spacing w:val="0"/>
          <w:sz w:val="24"/>
          <w:szCs w:val="24"/>
          <w:shd w:val="clear" w:fill="F6F8FA"/>
        </w:rPr>
        <w:t>getOrder</w:t>
      </w:r>
      <w:r>
        <w:rPr>
          <w:rStyle w:val="22"/>
          <w:rFonts w:hint="eastAsia" w:ascii="微软雅黑" w:hAnsi="微软雅黑" w:eastAsia="微软雅黑" w:cs="微软雅黑"/>
          <w:i w:val="0"/>
          <w:caps w:val="0"/>
          <w:color w:val="000000"/>
          <w:spacing w:val="0"/>
          <w:sz w:val="24"/>
          <w:szCs w:val="24"/>
          <w:shd w:val="clear" w:fill="F6F8FA"/>
        </w:rPr>
        <w:t>(@</w:t>
      </w:r>
      <w:r>
        <w:rPr>
          <w:rStyle w:val="44"/>
          <w:rFonts w:hint="eastAsia" w:ascii="微软雅黑" w:hAnsi="微软雅黑" w:eastAsia="微软雅黑" w:cs="微软雅黑"/>
          <w:i w:val="0"/>
          <w:caps w:val="0"/>
          <w:color w:val="009900"/>
          <w:spacing w:val="0"/>
          <w:sz w:val="24"/>
          <w:szCs w:val="24"/>
          <w:shd w:val="clear" w:fill="F6F8FA"/>
        </w:rPr>
        <w:t>Param</w:t>
      </w:r>
      <w:r>
        <w:rPr>
          <w:rStyle w:val="22"/>
          <w:rFonts w:hint="eastAsia" w:ascii="微软雅黑" w:hAnsi="微软雅黑" w:eastAsia="微软雅黑" w:cs="微软雅黑"/>
          <w:i w:val="0"/>
          <w:caps w:val="0"/>
          <w:color w:val="000000"/>
          <w:spacing w:val="0"/>
          <w:sz w:val="24"/>
          <w:szCs w:val="24"/>
          <w:shd w:val="clear" w:fill="F6F8FA"/>
        </w:rPr>
        <w:t xml:space="preserve">("tableNum") </w:t>
      </w:r>
      <w:r>
        <w:rPr>
          <w:rStyle w:val="39"/>
          <w:rFonts w:hint="eastAsia" w:ascii="微软雅黑" w:hAnsi="微软雅黑" w:eastAsia="微软雅黑" w:cs="微软雅黑"/>
          <w:i w:val="0"/>
          <w:caps w:val="0"/>
          <w:color w:val="000088"/>
          <w:spacing w:val="0"/>
          <w:sz w:val="24"/>
          <w:szCs w:val="24"/>
          <w:shd w:val="clear" w:fill="F6F8FA"/>
        </w:rPr>
        <w:t>int</w:t>
      </w:r>
      <w:r>
        <w:rPr>
          <w:rStyle w:val="22"/>
          <w:rFonts w:hint="eastAsia" w:ascii="微软雅黑" w:hAnsi="微软雅黑" w:eastAsia="微软雅黑" w:cs="微软雅黑"/>
          <w:i w:val="0"/>
          <w:caps w:val="0"/>
          <w:color w:val="000000"/>
          <w:spacing w:val="0"/>
          <w:sz w:val="24"/>
          <w:szCs w:val="24"/>
          <w:shd w:val="clear" w:fill="F6F8FA"/>
        </w:rPr>
        <w:t xml:space="preserve"> tableNum,@</w:t>
      </w:r>
      <w:r>
        <w:rPr>
          <w:rStyle w:val="44"/>
          <w:rFonts w:hint="eastAsia" w:ascii="微软雅黑" w:hAnsi="微软雅黑" w:eastAsia="微软雅黑" w:cs="微软雅黑"/>
          <w:i w:val="0"/>
          <w:caps w:val="0"/>
          <w:color w:val="009900"/>
          <w:spacing w:val="0"/>
          <w:sz w:val="24"/>
          <w:szCs w:val="24"/>
          <w:shd w:val="clear" w:fill="F6F8FA"/>
        </w:rPr>
        <w:t>Param</w:t>
      </w:r>
      <w:r>
        <w:rPr>
          <w:rStyle w:val="22"/>
          <w:rFonts w:hint="eastAsia" w:ascii="微软雅黑" w:hAnsi="微软雅黑" w:eastAsia="微软雅黑" w:cs="微软雅黑"/>
          <w:i w:val="0"/>
          <w:caps w:val="0"/>
          <w:color w:val="000000"/>
          <w:spacing w:val="0"/>
          <w:sz w:val="24"/>
          <w:szCs w:val="24"/>
          <w:shd w:val="clear" w:fill="F6F8FA"/>
        </w:rPr>
        <w:t xml:space="preserve">("userId") </w:t>
      </w:r>
      <w:r>
        <w:rPr>
          <w:rStyle w:val="39"/>
          <w:rFonts w:hint="eastAsia" w:ascii="微软雅黑" w:hAnsi="微软雅黑" w:eastAsia="微软雅黑" w:cs="微软雅黑"/>
          <w:i w:val="0"/>
          <w:caps w:val="0"/>
          <w:color w:val="000088"/>
          <w:spacing w:val="0"/>
          <w:sz w:val="24"/>
          <w:szCs w:val="24"/>
          <w:shd w:val="clear" w:fill="F6F8FA"/>
        </w:rPr>
        <w:t>int</w:t>
      </w:r>
      <w:r>
        <w:rPr>
          <w:rStyle w:val="22"/>
          <w:rFonts w:hint="eastAsia" w:ascii="微软雅黑" w:hAnsi="微软雅黑" w:eastAsia="微软雅黑" w:cs="微软雅黑"/>
          <w:i w:val="0"/>
          <w:caps w:val="0"/>
          <w:color w:val="000000"/>
          <w:spacing w:val="0"/>
          <w:sz w:val="24"/>
          <w:szCs w:val="24"/>
          <w:shd w:val="clear" w:fill="F6F8FA"/>
        </w:rPr>
        <w:t xml:space="preserve"> userId);</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xml配置映射文件：</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&lt;</w:t>
      </w:r>
      <w:r>
        <w:rPr>
          <w:rStyle w:val="39"/>
          <w:rFonts w:hint="eastAsia" w:ascii="微软雅黑" w:hAnsi="微软雅黑" w:eastAsia="微软雅黑" w:cs="微软雅黑"/>
          <w:i w:val="0"/>
          <w:caps w:val="0"/>
          <w:color w:val="000088"/>
          <w:spacing w:val="0"/>
          <w:sz w:val="24"/>
          <w:szCs w:val="24"/>
          <w:shd w:val="clear" w:fill="F6F8FA"/>
        </w:rPr>
        <w:t>select</w:t>
      </w:r>
      <w:r>
        <w:rPr>
          <w:rStyle w:val="22"/>
          <w:rFonts w:hint="eastAsia" w:ascii="微软雅黑" w:hAnsi="微软雅黑" w:eastAsia="微软雅黑" w:cs="微软雅黑"/>
          <w:i w:val="0"/>
          <w:caps w:val="0"/>
          <w:color w:val="000000"/>
          <w:spacing w:val="0"/>
          <w:sz w:val="24"/>
          <w:szCs w:val="24"/>
          <w:shd w:val="clear" w:fill="F6F8FA"/>
        </w:rPr>
        <w:t xml:space="preserve"> id=</w:t>
      </w:r>
      <w:r>
        <w:rPr>
          <w:rStyle w:val="50"/>
          <w:rFonts w:hint="eastAsia" w:ascii="微软雅黑" w:hAnsi="微软雅黑" w:eastAsia="微软雅黑" w:cs="微软雅黑"/>
          <w:i w:val="0"/>
          <w:caps w:val="0"/>
          <w:color w:val="009900"/>
          <w:spacing w:val="0"/>
          <w:sz w:val="24"/>
          <w:szCs w:val="24"/>
          <w:shd w:val="clear" w:fill="F6F8FA"/>
        </w:rPr>
        <w:t>"getOrder"</w:t>
      </w:r>
      <w:r>
        <w:rPr>
          <w:rStyle w:val="22"/>
          <w:rFonts w:hint="eastAsia" w:ascii="微软雅黑" w:hAnsi="微软雅黑" w:eastAsia="微软雅黑" w:cs="微软雅黑"/>
          <w:i w:val="0"/>
          <w:caps w:val="0"/>
          <w:color w:val="000000"/>
          <w:spacing w:val="0"/>
          <w:sz w:val="24"/>
          <w:szCs w:val="24"/>
          <w:shd w:val="clear" w:fill="F6F8FA"/>
        </w:rPr>
        <w:t xml:space="preserve"> resultMap=</w:t>
      </w:r>
      <w:r>
        <w:rPr>
          <w:rStyle w:val="50"/>
          <w:rFonts w:hint="eastAsia" w:ascii="微软雅黑" w:hAnsi="微软雅黑" w:eastAsia="微软雅黑" w:cs="微软雅黑"/>
          <w:i w:val="0"/>
          <w:caps w:val="0"/>
          <w:color w:val="009900"/>
          <w:spacing w:val="0"/>
          <w:sz w:val="24"/>
          <w:szCs w:val="24"/>
          <w:shd w:val="clear" w:fill="F6F8FA"/>
        </w:rPr>
        <w:t>"BaseResultMap"</w:t>
      </w:r>
      <w:r>
        <w:rPr>
          <w:rStyle w:val="22"/>
          <w:rFonts w:hint="eastAsia" w:ascii="微软雅黑" w:hAnsi="微软雅黑" w:eastAsia="微软雅黑" w:cs="微软雅黑"/>
          <w:i w:val="0"/>
          <w:caps w:val="0"/>
          <w:color w:val="000000"/>
          <w:spacing w:val="0"/>
          <w:sz w:val="24"/>
          <w:szCs w:val="24"/>
          <w:shd w:val="clear" w:fill="F6F8FA"/>
        </w:rPr>
        <w:t>&gt;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select</w:t>
      </w:r>
      <w:r>
        <w:rPr>
          <w:rStyle w:val="22"/>
          <w:rFonts w:hint="eastAsia" w:ascii="微软雅黑" w:hAnsi="微软雅黑" w:eastAsia="微软雅黑" w:cs="微软雅黑"/>
          <w:i w:val="0"/>
          <w:caps w:val="0"/>
          <w:color w:val="000000"/>
          <w:spacing w:val="0"/>
          <w:sz w:val="24"/>
          <w:szCs w:val="24"/>
          <w:shd w:val="clear" w:fill="F6F8FA"/>
        </w:rPr>
        <w:t xml:space="preserve"> * </w:t>
      </w:r>
      <w:r>
        <w:rPr>
          <w:rStyle w:val="39"/>
          <w:rFonts w:hint="eastAsia" w:ascii="微软雅黑" w:hAnsi="微软雅黑" w:eastAsia="微软雅黑" w:cs="微软雅黑"/>
          <w:i w:val="0"/>
          <w:caps w:val="0"/>
          <w:color w:val="000088"/>
          <w:spacing w:val="0"/>
          <w:sz w:val="24"/>
          <w:szCs w:val="24"/>
          <w:shd w:val="clear" w:fill="F6F8FA"/>
        </w:rPr>
        <w:t>from</w:t>
      </w:r>
      <w:r>
        <w:rPr>
          <w:rStyle w:val="22"/>
          <w:rFonts w:hint="eastAsia" w:ascii="微软雅黑" w:hAnsi="微软雅黑" w:eastAsia="微软雅黑" w:cs="微软雅黑"/>
          <w:i w:val="0"/>
          <w:caps w:val="0"/>
          <w:color w:val="000000"/>
          <w:spacing w:val="0"/>
          <w:sz w:val="24"/>
          <w:szCs w:val="24"/>
          <w:shd w:val="clear" w:fill="F6F8FA"/>
        </w:rPr>
        <w:t xml:space="preserve"> order_${tableNum}</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    </w:t>
      </w:r>
      <w:r>
        <w:rPr>
          <w:rStyle w:val="39"/>
          <w:rFonts w:hint="eastAsia" w:ascii="微软雅黑" w:hAnsi="微软雅黑" w:eastAsia="微软雅黑" w:cs="微软雅黑"/>
          <w:i w:val="0"/>
          <w:caps w:val="0"/>
          <w:color w:val="000088"/>
          <w:spacing w:val="0"/>
          <w:sz w:val="24"/>
          <w:szCs w:val="24"/>
          <w:shd w:val="clear" w:fill="F6F8FA"/>
        </w:rPr>
        <w:t>where</w:t>
      </w:r>
      <w:r>
        <w:rPr>
          <w:rStyle w:val="22"/>
          <w:rFonts w:hint="eastAsia" w:ascii="微软雅黑" w:hAnsi="微软雅黑" w:eastAsia="微软雅黑" w:cs="微软雅黑"/>
          <w:i w:val="0"/>
          <w:caps w:val="0"/>
          <w:color w:val="000000"/>
          <w:spacing w:val="0"/>
          <w:sz w:val="24"/>
          <w:szCs w:val="24"/>
          <w:shd w:val="clear" w:fill="F6F8FA"/>
        </w:rPr>
        <w:t xml:space="preserve"> user_id = </w:t>
      </w:r>
      <w:r>
        <w:rPr>
          <w:rFonts w:hint="eastAsia" w:ascii="微软雅黑" w:hAnsi="微软雅黑" w:eastAsia="微软雅黑" w:cs="微软雅黑"/>
          <w:i w:val="0"/>
          <w:caps w:val="0"/>
          <w:color w:val="009900"/>
          <w:spacing w:val="0"/>
          <w:sz w:val="24"/>
          <w:szCs w:val="24"/>
          <w:shd w:val="clear" w:fill="F6F8FA"/>
        </w:rPr>
        <w:t>#{userId}</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eastAsia" w:ascii="微软雅黑" w:hAnsi="微软雅黑" w:eastAsia="微软雅黑" w:cs="微软雅黑"/>
          <w:i w:val="0"/>
          <w:caps w:val="0"/>
          <w:color w:val="000000"/>
          <w:spacing w:val="0"/>
          <w:sz w:val="24"/>
          <w:szCs w:val="24"/>
        </w:rPr>
      </w:pPr>
      <w:r>
        <w:rPr>
          <w:rStyle w:val="22"/>
          <w:rFonts w:hint="eastAsia" w:ascii="微软雅黑" w:hAnsi="微软雅黑" w:eastAsia="微软雅黑" w:cs="微软雅黑"/>
          <w:i w:val="0"/>
          <w:caps w:val="0"/>
          <w:color w:val="000000"/>
          <w:spacing w:val="0"/>
          <w:sz w:val="24"/>
          <w:szCs w:val="24"/>
          <w:shd w:val="clear" w:fill="F6F8FA"/>
        </w:rPr>
        <w:t xml:space="preserve">  &lt;/</w:t>
      </w:r>
      <w:r>
        <w:rPr>
          <w:rStyle w:val="39"/>
          <w:rFonts w:hint="eastAsia" w:ascii="微软雅黑" w:hAnsi="微软雅黑" w:eastAsia="微软雅黑" w:cs="微软雅黑"/>
          <w:i w:val="0"/>
          <w:caps w:val="0"/>
          <w:color w:val="000088"/>
          <w:spacing w:val="0"/>
          <w:sz w:val="24"/>
          <w:szCs w:val="24"/>
          <w:shd w:val="clear" w:fill="F6F8FA"/>
        </w:rPr>
        <w:t>select</w:t>
      </w:r>
      <w:r>
        <w:rPr>
          <w:rStyle w:val="22"/>
          <w:rFonts w:hint="eastAsia" w:ascii="微软雅黑" w:hAnsi="微软雅黑" w:eastAsia="微软雅黑" w:cs="微软雅黑"/>
          <w:i w:val="0"/>
          <w:caps w:val="0"/>
          <w:color w:val="000000"/>
          <w:spacing w:val="0"/>
          <w:sz w:val="24"/>
          <w:szCs w:val="24"/>
          <w:shd w:val="clear" w:fill="F6F8FA"/>
        </w:rPr>
        <w:t>&gt;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其中</w:t>
      </w:r>
      <w:r>
        <w:rPr>
          <w:rStyle w:val="22"/>
          <w:rFonts w:hint="eastAsia" w:ascii="微软雅黑" w:hAnsi="微软雅黑" w:eastAsia="微软雅黑" w:cs="微软雅黑"/>
          <w:i w:val="0"/>
          <w:caps w:val="0"/>
          <w:color w:val="C7254E"/>
          <w:spacing w:val="0"/>
          <w:sz w:val="24"/>
          <w:szCs w:val="24"/>
          <w:shd w:val="clear" w:fill="F9F2F4"/>
        </w:rPr>
        <w:t>${tableNum}</w:t>
      </w:r>
      <w:r>
        <w:rPr>
          <w:rFonts w:hint="eastAsia" w:ascii="微软雅黑" w:hAnsi="微软雅黑" w:eastAsia="微软雅黑" w:cs="微软雅黑"/>
          <w:i w:val="0"/>
          <w:caps w:val="0"/>
          <w:color w:val="4F4F4F"/>
          <w:spacing w:val="0"/>
          <w:sz w:val="24"/>
          <w:szCs w:val="24"/>
          <w:shd w:val="clear" w:fill="FFFFFF"/>
        </w:rPr>
        <w:t> 含义是直接让参数加入到sql中，这是MyBatis支持的特性。</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Style w:val="20"/>
          <w:rFonts w:hint="eastAsia" w:ascii="微软雅黑" w:hAnsi="微软雅黑" w:eastAsia="微软雅黑" w:cs="微软雅黑"/>
          <w:i/>
          <w:caps w:val="0"/>
          <w:color w:val="4F4F4F"/>
          <w:spacing w:val="0"/>
          <w:sz w:val="24"/>
          <w:szCs w:val="24"/>
          <w:shd w:val="clear" w:fill="FFFFFF"/>
        </w:rPr>
        <w:t>注意：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eastAsia" w:ascii="微软雅黑" w:hAnsi="微软雅黑" w:eastAsia="微软雅黑" w:cs="微软雅黑"/>
          <w:i w:val="0"/>
          <w:caps w:val="0"/>
          <w:color w:val="000000"/>
          <w:spacing w:val="0"/>
          <w:sz w:val="24"/>
          <w:szCs w:val="24"/>
        </w:rPr>
      </w:pPr>
      <w:r>
        <w:rPr>
          <w:rStyle w:val="22"/>
          <w:rFonts w:hint="eastAsia" w:ascii="微软雅黑" w:hAnsi="微软雅黑" w:eastAsia="微软雅黑" w:cs="微软雅黑"/>
          <w:i w:val="0"/>
          <w:caps w:val="0"/>
          <w:color w:val="000000"/>
          <w:spacing w:val="0"/>
          <w:sz w:val="24"/>
          <w:szCs w:val="24"/>
          <w:shd w:val="clear" w:fill="F6F8FA"/>
          <w:lang w:val="en-US" w:eastAsia="zh-CN"/>
        </w:rPr>
        <w:tab/>
      </w:r>
      <w:r>
        <w:rPr>
          <w:rStyle w:val="22"/>
          <w:rFonts w:hint="eastAsia" w:ascii="微软雅黑" w:hAnsi="微软雅黑" w:eastAsia="微软雅黑" w:cs="微软雅黑"/>
          <w:i w:val="0"/>
          <w:caps w:val="0"/>
          <w:color w:val="000000"/>
          <w:spacing w:val="0"/>
          <w:sz w:val="24"/>
          <w:szCs w:val="24"/>
          <w:shd w:val="clear" w:fill="F6F8FA"/>
        </w:rPr>
        <w:t>另外，在实际的开发中，我们的用户ID更多的可能是通过UUID生成的，这样的话，我们可以首先将UUID进行</w:t>
      </w:r>
      <w:r>
        <w:rPr>
          <w:rFonts w:hint="eastAsia" w:ascii="微软雅黑" w:hAnsi="微软雅黑" w:eastAsia="微软雅黑" w:cs="微软雅黑"/>
          <w:i w:val="0"/>
          <w:caps w:val="0"/>
          <w:color w:val="4F4F4F"/>
          <w:spacing w:val="0"/>
          <w:sz w:val="24"/>
          <w:szCs w:val="24"/>
          <w:shd w:val="clear" w:fill="F6F8FA"/>
        </w:rPr>
        <w:t>hash</w:t>
      </w:r>
      <w:r>
        <w:rPr>
          <w:rStyle w:val="22"/>
          <w:rFonts w:hint="eastAsia" w:ascii="微软雅黑" w:hAnsi="微软雅黑" w:eastAsia="微软雅黑" w:cs="微软雅黑"/>
          <w:i w:val="0"/>
          <w:caps w:val="0"/>
          <w:color w:val="000000"/>
          <w:spacing w:val="0"/>
          <w:sz w:val="24"/>
          <w:szCs w:val="24"/>
          <w:shd w:val="clear" w:fill="F6F8FA"/>
        </w:rPr>
        <w:t>获取到整数值，然后在进行取模操作。</w:t>
      </w:r>
    </w:p>
    <w:p>
      <w:pPr>
        <w:pStyle w:val="6"/>
        <w:rPr>
          <w:rFonts w:hint="eastAsia"/>
        </w:rPr>
      </w:pPr>
      <w:r>
        <w:rPr>
          <w:rFonts w:hint="eastAsia"/>
        </w:rPr>
        <w:t>三、分库实现策略</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数据库分表能够解决单表数据量很大的时候数据查询的效率问题，但是无法给数据库的并发操作带来效率上的提高，因为分表的实质还是在一个数据库上进行的操作，很容易受数据库IO性能的限制。</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因此，如何将数据库IO性能的问题平均分配出来，很显然将数据进行分库操作可以很好地解决单台数据库的性能问题。</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分库策略与分表策略的实现很相似，最简单的都是可以通过</w:t>
      </w:r>
      <w:r>
        <w:rPr>
          <w:rStyle w:val="20"/>
          <w:rFonts w:hint="eastAsia" w:ascii="微软雅黑" w:hAnsi="微软雅黑" w:eastAsia="微软雅黑" w:cs="微软雅黑"/>
          <w:b/>
          <w:i/>
          <w:caps w:val="0"/>
          <w:color w:val="4F4F4F"/>
          <w:spacing w:val="0"/>
          <w:sz w:val="24"/>
          <w:szCs w:val="24"/>
          <w:shd w:val="clear" w:fill="FFFFFF"/>
        </w:rPr>
        <w:t>取模</w:t>
      </w:r>
      <w:r>
        <w:rPr>
          <w:rFonts w:hint="eastAsia" w:ascii="微软雅黑" w:hAnsi="微软雅黑" w:eastAsia="微软雅黑" w:cs="微软雅黑"/>
          <w:i w:val="0"/>
          <w:caps w:val="0"/>
          <w:color w:val="4F4F4F"/>
          <w:spacing w:val="0"/>
          <w:sz w:val="24"/>
          <w:szCs w:val="24"/>
          <w:shd w:val="clear" w:fill="FFFFFF"/>
        </w:rPr>
        <w:t>的方式进行路由。</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还是上例，将用户ID进行取模操作，这样的话获取到具体的某一个数据库，同样关键字有：</w:t>
      </w:r>
    </w:p>
    <w:p>
      <w:pPr>
        <w:pStyle w:val="7"/>
        <w:rPr>
          <w:rFonts w:hint="eastAsia"/>
        </w:rPr>
      </w:pPr>
      <w:r>
        <w:rPr>
          <w:rFonts w:hint="eastAsia"/>
        </w:rPr>
        <w:t>用户ID、库容量</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路由的示意图如下：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drawing>
          <wp:inline distT="0" distB="0" distL="114300" distR="114300">
            <wp:extent cx="7086600" cy="4333875"/>
            <wp:effectExtent l="0" t="0" r="0" b="9525"/>
            <wp:docPr id="30" name="图片 2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descr="IMG_260"/>
                    <pic:cNvPicPr>
                      <a:picLocks noChangeAspect="1"/>
                    </pic:cNvPicPr>
                  </pic:nvPicPr>
                  <pic:blipFill>
                    <a:blip r:embed="rId35"/>
                    <a:stretch>
                      <a:fillRect/>
                    </a:stretch>
                  </pic:blipFill>
                  <pic:spPr>
                    <a:xfrm>
                      <a:off x="0" y="0"/>
                      <a:ext cx="7086600" cy="433387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上图中库容量为100。</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同样，如果用户ID为UUID请先hash然后在进行取模。</w:t>
      </w:r>
    </w:p>
    <w:p>
      <w:pPr>
        <w:pStyle w:val="6"/>
        <w:rPr>
          <w:rFonts w:hint="eastAsia"/>
        </w:rPr>
      </w:pPr>
      <w:r>
        <w:rPr>
          <w:rFonts w:hint="eastAsia"/>
        </w:rPr>
        <w:t>四、分库与分表实现策略</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上述的配置中，数据库分表可以解决单表海量数据的查询性能问题，分库可以解决单台数据库的并发访问压力问题。</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有时候，我们需要同时考虑这两个问题，因此，我们既需要对单表进行分表操作，还需要进行分库操作，以便同时扩展系统的并发处理能力和提升单表的查询性能，就是我们使用到的分库分表。</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分库分表的策略相对于前边两种复杂一些，一种常见的路由策略如下：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 xml:space="preserve">１、中间变量　＝ </w:t>
      </w:r>
      <w:r>
        <w:rPr>
          <w:rFonts w:hint="eastAsia" w:ascii="微软雅黑" w:hAnsi="微软雅黑" w:eastAsia="微软雅黑" w:cs="微软雅黑"/>
          <w:i w:val="0"/>
          <w:caps w:val="0"/>
          <w:color w:val="000000"/>
          <w:spacing w:val="0"/>
          <w:sz w:val="24"/>
          <w:szCs w:val="24"/>
          <w:shd w:val="clear" w:fill="F6F8FA"/>
        </w:rPr>
        <w:t>user_id</w:t>
      </w:r>
      <w:r>
        <w:rPr>
          <w:rStyle w:val="51"/>
          <w:rFonts w:hint="eastAsia" w:ascii="微软雅黑" w:hAnsi="微软雅黑" w:eastAsia="微软雅黑" w:cs="微软雅黑"/>
          <w:i w:val="0"/>
          <w:caps w:val="0"/>
          <w:color w:val="880000"/>
          <w:spacing w:val="0"/>
          <w:sz w:val="24"/>
          <w:szCs w:val="24"/>
          <w:shd w:val="clear" w:fill="F6F8FA"/>
        </w:rPr>
        <w:t>%（库数量*每个库的表数量）;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22"/>
          <w:rFonts w:hint="eastAsia" w:ascii="微软雅黑" w:hAnsi="微软雅黑" w:eastAsia="微软雅黑" w:cs="微软雅黑"/>
          <w:i w:val="0"/>
          <w:caps w:val="0"/>
          <w:color w:val="000000"/>
          <w:spacing w:val="0"/>
          <w:sz w:val="24"/>
          <w:szCs w:val="24"/>
          <w:shd w:val="clear" w:fill="F6F8FA"/>
        </w:rPr>
      </w:pPr>
      <w:r>
        <w:rPr>
          <w:rStyle w:val="22"/>
          <w:rFonts w:hint="eastAsia" w:ascii="微软雅黑" w:hAnsi="微软雅黑" w:eastAsia="微软雅黑" w:cs="微软雅黑"/>
          <w:i w:val="0"/>
          <w:caps w:val="0"/>
          <w:color w:val="000000"/>
          <w:spacing w:val="0"/>
          <w:sz w:val="24"/>
          <w:szCs w:val="24"/>
          <w:shd w:val="clear" w:fill="F6F8FA"/>
        </w:rPr>
        <w:t>２、库序号　＝　取整（中间变量／每个库的表数量）;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eastAsia" w:ascii="微软雅黑" w:hAnsi="微软雅黑" w:eastAsia="微软雅黑" w:cs="微软雅黑"/>
          <w:i w:val="0"/>
          <w:caps w:val="0"/>
          <w:color w:val="000000"/>
          <w:spacing w:val="0"/>
          <w:sz w:val="24"/>
          <w:szCs w:val="24"/>
        </w:rPr>
      </w:pPr>
      <w:r>
        <w:rPr>
          <w:rStyle w:val="22"/>
          <w:rFonts w:hint="eastAsia" w:ascii="微软雅黑" w:hAnsi="微软雅黑" w:eastAsia="微软雅黑" w:cs="微软雅黑"/>
          <w:i w:val="0"/>
          <w:caps w:val="0"/>
          <w:color w:val="000000"/>
          <w:spacing w:val="0"/>
          <w:sz w:val="24"/>
          <w:szCs w:val="24"/>
          <w:shd w:val="clear" w:fill="F6F8FA"/>
        </w:rPr>
        <w:t>３、表序号　＝　中间变量％每个库的表数量;</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例如：数据库有256 个，每一个库中有1024个数据表，用户的user_id＝262145，按照上述的路由策略，可得：</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50"/>
          <w:rFonts w:hint="eastAsia" w:ascii="微软雅黑" w:hAnsi="微软雅黑" w:eastAsia="微软雅黑" w:cs="微软雅黑"/>
          <w:i w:val="0"/>
          <w:caps w:val="0"/>
          <w:color w:val="009900"/>
          <w:spacing w:val="0"/>
          <w:sz w:val="24"/>
          <w:szCs w:val="24"/>
          <w:shd w:val="clear" w:fill="F6F8FA"/>
        </w:rPr>
      </w:pPr>
      <w:r>
        <w:rPr>
          <w:rFonts w:hint="eastAsia" w:ascii="微软雅黑" w:hAnsi="微软雅黑" w:eastAsia="微软雅黑" w:cs="微软雅黑"/>
          <w:i w:val="0"/>
          <w:caps w:val="0"/>
          <w:color w:val="000000"/>
          <w:spacing w:val="0"/>
          <w:sz w:val="24"/>
          <w:szCs w:val="24"/>
          <w:shd w:val="clear" w:fill="F6F8FA"/>
        </w:rPr>
        <w:t>１、中间变量　＝ 262145%（256*1024）</w:t>
      </w:r>
      <w:r>
        <w:rPr>
          <w:rStyle w:val="22"/>
          <w:rFonts w:hint="eastAsia" w:ascii="微软雅黑" w:hAnsi="微软雅黑" w:eastAsia="微软雅黑" w:cs="微软雅黑"/>
          <w:i w:val="0"/>
          <w:caps w:val="0"/>
          <w:color w:val="000000"/>
          <w:spacing w:val="0"/>
          <w:sz w:val="24"/>
          <w:szCs w:val="24"/>
          <w:shd w:val="clear" w:fill="F6F8FA"/>
        </w:rPr>
        <w:t>=</w:t>
      </w:r>
      <w:r>
        <w:rPr>
          <w:rStyle w:val="50"/>
          <w:rFonts w:hint="eastAsia" w:ascii="微软雅黑" w:hAnsi="微软雅黑" w:eastAsia="微软雅黑" w:cs="微软雅黑"/>
          <w:i w:val="0"/>
          <w:caps w:val="0"/>
          <w:color w:val="009900"/>
          <w:spacing w:val="0"/>
          <w:sz w:val="24"/>
          <w:szCs w:val="24"/>
          <w:shd w:val="clear" w:fill="F6F8FA"/>
        </w:rPr>
        <w:t xml:space="preserve"> 1;</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50"/>
          <w:rFonts w:hint="eastAsia" w:ascii="微软雅黑" w:hAnsi="微软雅黑" w:eastAsia="微软雅黑" w:cs="微软雅黑"/>
          <w:i w:val="0"/>
          <w:caps w:val="0"/>
          <w:color w:val="009900"/>
          <w:spacing w:val="0"/>
          <w:sz w:val="24"/>
          <w:szCs w:val="24"/>
          <w:shd w:val="clear" w:fill="F6F8FA"/>
        </w:rPr>
      </w:pPr>
      <w:r>
        <w:rPr>
          <w:rStyle w:val="50"/>
          <w:rFonts w:hint="eastAsia" w:ascii="微软雅黑" w:hAnsi="微软雅黑" w:eastAsia="微软雅黑" w:cs="微软雅黑"/>
          <w:i w:val="0"/>
          <w:caps w:val="0"/>
          <w:color w:val="009900"/>
          <w:spacing w:val="0"/>
          <w:sz w:val="24"/>
          <w:szCs w:val="24"/>
          <w:shd w:val="clear" w:fill="F6F8FA"/>
        </w:rPr>
        <w:t>２、库序号　＝　取整（1／1024）= 0;</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eastAsia" w:ascii="微软雅黑" w:hAnsi="微软雅黑" w:eastAsia="微软雅黑" w:cs="微软雅黑"/>
          <w:i w:val="0"/>
          <w:caps w:val="0"/>
          <w:color w:val="000000"/>
          <w:spacing w:val="0"/>
          <w:sz w:val="24"/>
          <w:szCs w:val="24"/>
        </w:rPr>
      </w:pPr>
      <w:r>
        <w:rPr>
          <w:rStyle w:val="50"/>
          <w:rFonts w:hint="eastAsia" w:ascii="微软雅黑" w:hAnsi="微软雅黑" w:eastAsia="微软雅黑" w:cs="微软雅黑"/>
          <w:i w:val="0"/>
          <w:caps w:val="0"/>
          <w:color w:val="009900"/>
          <w:spacing w:val="0"/>
          <w:sz w:val="24"/>
          <w:szCs w:val="24"/>
          <w:shd w:val="clear" w:fill="F6F8FA"/>
        </w:rPr>
        <w:t>３、表序号　＝　1％1024 = 1;</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这样的话，对于user_id＝262145，将被路由到第０个数据库的第１个表中。</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示意图如下：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drawing>
          <wp:inline distT="0" distB="0" distL="114300" distR="114300">
            <wp:extent cx="11058525" cy="6362700"/>
            <wp:effectExtent l="0" t="0" r="9525" b="0"/>
            <wp:docPr id="35" name="图片 2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61"/>
                    <pic:cNvPicPr>
                      <a:picLocks noChangeAspect="1"/>
                    </pic:cNvPicPr>
                  </pic:nvPicPr>
                  <pic:blipFill>
                    <a:blip r:embed="rId36"/>
                    <a:stretch>
                      <a:fillRect/>
                    </a:stretch>
                  </pic:blipFill>
                  <pic:spPr>
                    <a:xfrm>
                      <a:off x="0" y="0"/>
                      <a:ext cx="11058525" cy="6362700"/>
                    </a:xfrm>
                    <a:prstGeom prst="rect">
                      <a:avLst/>
                    </a:prstGeom>
                    <a:noFill/>
                    <a:ln w="9525">
                      <a:noFill/>
                    </a:ln>
                  </pic:spPr>
                </pic:pic>
              </a:graphicData>
            </a:graphic>
          </wp:inline>
        </w:drawing>
      </w:r>
    </w:p>
    <w:p>
      <w:pPr>
        <w:pStyle w:val="6"/>
        <w:rPr>
          <w:rFonts w:hint="eastAsia"/>
        </w:rPr>
      </w:pPr>
      <w:r>
        <w:rPr>
          <w:rFonts w:hint="eastAsia"/>
        </w:rPr>
        <w:t>五、分库分表总结</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关于分库分表策略的选择有很多种，上文中根据用户ID应该是比较简单的一种。其他方式比如使用号段进行分区或者直接使用hash进行路由等。有兴趣的可以自行查找学习。</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关于上文中提到的，如果用户的ID是通过UUID的方式生成的话，我们需要单独的进行一次hash操作，然后在进行取模操作等，其实hash本身就是一种分库分表的策略，使用hash进行路由策略的时候，我们需要知道的是，也就是hash路由策略的优缺点，优点是：数据分布均匀；缺点是：数据迁移的时候麻烦，不能按照机器性能分摊数据。</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上述的分库和分表操作，查询性能和并发能力都得到了提高，但是还有一些需要注意的就是，例如：原本跨表的事物变成了分布式事物；由于记录被切分到不同的数据库和不同的数据表中，难以进行多表关联查询，并且不能不指定路由字段对数据进行查询。分库分表之后，如果我们需要对系统进行进一步的扩阵容（路由策略变更），将变得非常不方便，需要我们重新进行数据迁移。</w:t>
      </w:r>
    </w:p>
    <w:p>
      <w:pPr>
        <w:keepNext w:val="0"/>
        <w:keepLines w:val="0"/>
        <w:widowControl/>
        <w:suppressLineNumbers w:val="0"/>
        <w:pBdr>
          <w:top w:val="none" w:color="auto" w:sz="0" w:space="0"/>
          <w:left w:val="none" w:color="auto" w:sz="0" w:space="0"/>
          <w:bottom w:val="single" w:color="DDDDDD" w:sz="6" w:space="0"/>
          <w:right w:val="none" w:color="auto" w:sz="0" w:space="0"/>
        </w:pBdr>
        <w:shd w:val="clear" w:fill="FFFFFF"/>
        <w:wordWrap w:val="0"/>
        <w:spacing w:before="360" w:beforeAutospacing="0" w:after="36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4F4F4F"/>
          <w:spacing w:val="0"/>
          <w:sz w:val="24"/>
          <w:szCs w:val="24"/>
        </w:rPr>
        <w:pict>
          <v:rect id="_x0000_i1025" o:spt="1" style="height:1.5pt;width:432pt;" fillcolor="#333333" filled="t" stroked="f" coordsize="21600,21600" o:hr="t" o:hrstd="t" o:hrnoshade="t" o:hralign="center">
            <v:path/>
            <v:fill on="t" focussize="0,0"/>
            <v:stroke on="f"/>
            <v:imagedata o:title=""/>
            <o:lock v:ext="edit"/>
            <w10:wrap type="none"/>
            <w10:anchorlock/>
          </v:rect>
        </w:pic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最后需要指出的是，分库分表目前有很多的中间件可供选择，最常见的是使用淘宝的中间件Cobar。</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GitHub地址：</w:t>
      </w:r>
      <w:r>
        <w:rPr>
          <w:rFonts w:hint="eastAsia" w:ascii="微软雅黑" w:hAnsi="微软雅黑" w:eastAsia="微软雅黑" w:cs="微软雅黑"/>
          <w:i w:val="0"/>
          <w:caps w:val="0"/>
          <w:color w:val="6795B5"/>
          <w:spacing w:val="0"/>
          <w:sz w:val="24"/>
          <w:szCs w:val="24"/>
          <w:u w:val="none"/>
          <w:shd w:val="clear" w:fill="FFFFFF"/>
        </w:rPr>
        <w:fldChar w:fldCharType="begin"/>
      </w:r>
      <w:r>
        <w:rPr>
          <w:rFonts w:hint="eastAsia" w:ascii="微软雅黑" w:hAnsi="微软雅黑" w:eastAsia="微软雅黑" w:cs="微软雅黑"/>
          <w:i w:val="0"/>
          <w:caps w:val="0"/>
          <w:color w:val="6795B5"/>
          <w:spacing w:val="0"/>
          <w:sz w:val="24"/>
          <w:szCs w:val="24"/>
          <w:u w:val="none"/>
          <w:shd w:val="clear" w:fill="FFFFFF"/>
        </w:rPr>
        <w:instrText xml:space="preserve"> HYPERLINK "https://github.com/alibaba/cobara" \t "https://blog.csdn.net/xlgen157387/article/details/_blank" </w:instrText>
      </w:r>
      <w:r>
        <w:rPr>
          <w:rFonts w:hint="eastAsia" w:ascii="微软雅黑" w:hAnsi="微软雅黑" w:eastAsia="微软雅黑" w:cs="微软雅黑"/>
          <w:i w:val="0"/>
          <w:caps w:val="0"/>
          <w:color w:val="6795B5"/>
          <w:spacing w:val="0"/>
          <w:sz w:val="24"/>
          <w:szCs w:val="24"/>
          <w:u w:val="none"/>
          <w:shd w:val="clear" w:fill="FFFFFF"/>
        </w:rPr>
        <w:fldChar w:fldCharType="separate"/>
      </w:r>
      <w:r>
        <w:rPr>
          <w:rStyle w:val="21"/>
          <w:rFonts w:hint="eastAsia" w:ascii="微软雅黑" w:hAnsi="微软雅黑" w:eastAsia="微软雅黑" w:cs="微软雅黑"/>
          <w:i w:val="0"/>
          <w:caps w:val="0"/>
          <w:color w:val="6795B5"/>
          <w:spacing w:val="0"/>
          <w:sz w:val="24"/>
          <w:szCs w:val="24"/>
          <w:u w:val="none"/>
          <w:shd w:val="clear" w:fill="FFFFFF"/>
        </w:rPr>
        <w:t>https://github.com/alibaba/cobara</w:t>
      </w:r>
      <w:r>
        <w:rPr>
          <w:rFonts w:hint="eastAsia" w:ascii="微软雅黑" w:hAnsi="微软雅黑" w:eastAsia="微软雅黑" w:cs="微软雅黑"/>
          <w:i w:val="0"/>
          <w:caps w:val="0"/>
          <w:color w:val="6795B5"/>
          <w:spacing w:val="0"/>
          <w:sz w:val="24"/>
          <w:szCs w:val="24"/>
          <w:u w:val="none"/>
          <w:shd w:val="clear" w:fill="FFFFFF"/>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文档地址为：</w:t>
      </w:r>
      <w:r>
        <w:rPr>
          <w:rFonts w:hint="eastAsia" w:ascii="微软雅黑" w:hAnsi="微软雅黑" w:eastAsia="微软雅黑" w:cs="微软雅黑"/>
          <w:i w:val="0"/>
          <w:caps w:val="0"/>
          <w:color w:val="6795B5"/>
          <w:spacing w:val="0"/>
          <w:sz w:val="24"/>
          <w:szCs w:val="24"/>
          <w:u w:val="none"/>
          <w:shd w:val="clear" w:fill="FFFFFF"/>
        </w:rPr>
        <w:fldChar w:fldCharType="begin"/>
      </w:r>
      <w:r>
        <w:rPr>
          <w:rFonts w:hint="eastAsia" w:ascii="微软雅黑" w:hAnsi="微软雅黑" w:eastAsia="微软雅黑" w:cs="微软雅黑"/>
          <w:i w:val="0"/>
          <w:caps w:val="0"/>
          <w:color w:val="6795B5"/>
          <w:spacing w:val="0"/>
          <w:sz w:val="24"/>
          <w:szCs w:val="24"/>
          <w:u w:val="none"/>
          <w:shd w:val="clear" w:fill="FFFFFF"/>
        </w:rPr>
        <w:instrText xml:space="preserve"> HYPERLINK "https://github.com/alibaba/cobar/wiki" \t "https://blog.csdn.net/xlgen157387/article/details/_blank" </w:instrText>
      </w:r>
      <w:r>
        <w:rPr>
          <w:rFonts w:hint="eastAsia" w:ascii="微软雅黑" w:hAnsi="微软雅黑" w:eastAsia="微软雅黑" w:cs="微软雅黑"/>
          <w:i w:val="0"/>
          <w:caps w:val="0"/>
          <w:color w:val="6795B5"/>
          <w:spacing w:val="0"/>
          <w:sz w:val="24"/>
          <w:szCs w:val="24"/>
          <w:u w:val="none"/>
          <w:shd w:val="clear" w:fill="FFFFFF"/>
        </w:rPr>
        <w:fldChar w:fldCharType="separate"/>
      </w:r>
      <w:r>
        <w:rPr>
          <w:rStyle w:val="21"/>
          <w:rFonts w:hint="eastAsia" w:ascii="微软雅黑" w:hAnsi="微软雅黑" w:eastAsia="微软雅黑" w:cs="微软雅黑"/>
          <w:i w:val="0"/>
          <w:caps w:val="0"/>
          <w:color w:val="6795B5"/>
          <w:spacing w:val="0"/>
          <w:sz w:val="24"/>
          <w:szCs w:val="24"/>
          <w:u w:val="none"/>
          <w:shd w:val="clear" w:fill="FFFFFF"/>
        </w:rPr>
        <w:t>https://github.com/alibaba/cobar/wiki</w:t>
      </w:r>
      <w:r>
        <w:rPr>
          <w:rFonts w:hint="eastAsia" w:ascii="微软雅黑" w:hAnsi="微软雅黑" w:eastAsia="微软雅黑" w:cs="微软雅黑"/>
          <w:i w:val="0"/>
          <w:caps w:val="0"/>
          <w:color w:val="6795B5"/>
          <w:spacing w:val="0"/>
          <w:sz w:val="24"/>
          <w:szCs w:val="24"/>
          <w:u w:val="none"/>
          <w:shd w:val="clear" w:fill="FFFFFF"/>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关于淘宝的中间件Cobar本篇内容不具体介绍，会在后边的学习中在做介绍。</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另外Spring也可以实现数据库的读写分离操作，后边的文章，会进一步学习。</w:t>
      </w:r>
    </w:p>
    <w:p>
      <w:pPr>
        <w:pStyle w:val="6"/>
        <w:rPr>
          <w:rFonts w:hint="eastAsia"/>
        </w:rPr>
      </w:pPr>
      <w:r>
        <w:rPr>
          <w:rFonts w:hint="eastAsia"/>
        </w:rPr>
        <w:t>六、总结</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lang w:val="en-US" w:eastAsia="zh-CN"/>
        </w:rPr>
      </w:pPr>
      <w:r>
        <w:rPr>
          <w:rFonts w:hint="eastAsia" w:ascii="微软雅黑" w:hAnsi="微软雅黑" w:eastAsia="微软雅黑" w:cs="微软雅黑"/>
          <w:i w:val="0"/>
          <w:caps w:val="0"/>
          <w:color w:val="4F4F4F"/>
          <w:spacing w:val="0"/>
          <w:sz w:val="24"/>
          <w:szCs w:val="24"/>
          <w:shd w:val="clear" w:fill="FFFFFF"/>
        </w:rPr>
        <w:t>上述中，我们学到了如何进行数据库的读写分离和分库分表，那么，是不是可以实现一个可扩展、高性能、高并发的网站那？很显然还不可以!一个大型的网站使用到的技术远不止这些，可以说，这些都是其中的最基础的一个环节，因为还有很多具体的细节我们没有掌握到，比如：数据库的集群控制，集群的负载均衡，灾难恢复，故障自动切换，事务管理等等技术。因此，还有很多需要去学习去研究的地方。</w:t>
      </w:r>
    </w:p>
    <w:p>
      <w:pPr>
        <w:pStyle w:val="5"/>
        <w:rPr>
          <w:rFonts w:hint="eastAsia"/>
          <w:lang w:val="en-US" w:eastAsia="zh-CN"/>
        </w:rPr>
      </w:pPr>
      <w:r>
        <w:rPr>
          <w:rFonts w:hint="eastAsia"/>
          <w:lang w:val="en-US" w:eastAsia="zh-CN"/>
        </w:rPr>
        <w:t>4.2.8 分库与分表带来的分布式困境与应对之策</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shd w:val="clear" w:fill="FFFFFF"/>
        </w:rPr>
      </w:pPr>
      <w:r>
        <w:rPr>
          <w:rFonts w:hint="eastAsia" w:ascii="微软雅黑" w:hAnsi="微软雅黑" w:eastAsia="微软雅黑" w:cs="微软雅黑"/>
          <w:i w:val="0"/>
          <w:caps w:val="0"/>
          <w:color w:val="4F4F4F"/>
          <w:spacing w:val="0"/>
          <w:sz w:val="24"/>
          <w:szCs w:val="24"/>
          <w:shd w:val="clear" w:fill="FFFFFF"/>
        </w:rPr>
        <w:t>原文地址：</w:t>
      </w:r>
      <w:r>
        <w:rPr>
          <w:rFonts w:hint="eastAsia" w:ascii="微软雅黑" w:hAnsi="微软雅黑" w:eastAsia="微软雅黑" w:cs="微软雅黑"/>
          <w:i w:val="0"/>
          <w:caps w:val="0"/>
          <w:color w:val="4F4F4F"/>
          <w:spacing w:val="0"/>
          <w:sz w:val="24"/>
          <w:szCs w:val="24"/>
          <w:shd w:val="clear" w:fill="FFFFFF"/>
        </w:rPr>
        <w:fldChar w:fldCharType="begin"/>
      </w:r>
      <w:r>
        <w:rPr>
          <w:rFonts w:hint="eastAsia" w:ascii="微软雅黑" w:hAnsi="微软雅黑" w:eastAsia="微软雅黑" w:cs="微软雅黑"/>
          <w:i w:val="0"/>
          <w:caps w:val="0"/>
          <w:color w:val="4F4F4F"/>
          <w:spacing w:val="0"/>
          <w:sz w:val="24"/>
          <w:szCs w:val="24"/>
          <w:shd w:val="clear" w:fill="FFFFFF"/>
        </w:rPr>
        <w:instrText xml:space="preserve"> HYPERLINK "http://blog.720ui.com/2017/mysql_core_09_multi_db_table2/" </w:instrText>
      </w:r>
      <w:r>
        <w:rPr>
          <w:rFonts w:hint="eastAsia" w:ascii="微软雅黑" w:hAnsi="微软雅黑" w:eastAsia="微软雅黑" w:cs="微软雅黑"/>
          <w:i w:val="0"/>
          <w:caps w:val="0"/>
          <w:color w:val="4F4F4F"/>
          <w:spacing w:val="0"/>
          <w:sz w:val="24"/>
          <w:szCs w:val="24"/>
          <w:shd w:val="clear" w:fill="FFFFFF"/>
        </w:rPr>
        <w:fldChar w:fldCharType="separate"/>
      </w:r>
      <w:r>
        <w:rPr>
          <w:rStyle w:val="21"/>
          <w:rFonts w:hint="eastAsia" w:ascii="微软雅黑" w:hAnsi="微软雅黑" w:eastAsia="微软雅黑" w:cs="微软雅黑"/>
          <w:i w:val="0"/>
          <w:caps w:val="0"/>
          <w:spacing w:val="0"/>
          <w:sz w:val="24"/>
          <w:szCs w:val="24"/>
          <w:shd w:val="clear" w:fill="FFFFFF"/>
        </w:rPr>
        <w:t>http://blog.720ui.com/2017/mysql_core_09_multi_db_table2/</w:t>
      </w:r>
      <w:r>
        <w:rPr>
          <w:rFonts w:hint="eastAsia" w:ascii="微软雅黑" w:hAnsi="微软雅黑" w:eastAsia="微软雅黑" w:cs="微软雅黑"/>
          <w:i w:val="0"/>
          <w:caps w:val="0"/>
          <w:color w:val="4F4F4F"/>
          <w:spacing w:val="0"/>
          <w:sz w:val="24"/>
          <w:szCs w:val="24"/>
          <w:shd w:val="clear" w:fill="FFFFFF"/>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随着用户数的不断增加，以及数据量的不断增加，通过分库与分表的方式提高查询性能的同时，带来了一系列分布式困境。</w:t>
      </w:r>
    </w:p>
    <w:p>
      <w:pPr>
        <w:pStyle w:val="6"/>
        <w:rPr>
          <w:rFonts w:hint="eastAsia"/>
        </w:rPr>
      </w:pPr>
      <w:r>
        <w:rPr>
          <w:rFonts w:hint="eastAsia"/>
        </w:rPr>
        <w:fldChar w:fldCharType="begin"/>
      </w:r>
      <w:r>
        <w:rPr>
          <w:rFonts w:hint="eastAsia"/>
        </w:rPr>
        <w:instrText xml:space="preserve"> HYPERLINK "http://blog.720ui.com/2017/mysql_core_09_multi_db_table2/" \l "%E6%95%B0%E6%8D%AE%E8%BF%81%E7%A7%BB%E4%B8%8E%E6%89%A9%E5%AE%B9%E9%97%AE%E9%A2%98" \o "数据迁移与扩容问题" \t "https://blog.csdn.net/jiangpingjiangping/article/details/_blank" </w:instrText>
      </w:r>
      <w:r>
        <w:rPr>
          <w:rFonts w:hint="eastAsia"/>
        </w:rPr>
        <w:fldChar w:fldCharType="separate"/>
      </w:r>
      <w:r>
        <w:rPr>
          <w:rFonts w:hint="eastAsia"/>
        </w:rPr>
        <w:fldChar w:fldCharType="end"/>
      </w:r>
      <w:r>
        <w:rPr>
          <w:rFonts w:hint="eastAsia"/>
        </w:rPr>
        <w:t>数据迁移与扩容问题</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shd w:val="clear" w:fill="FFFFFF"/>
        </w:rPr>
      </w:pPr>
      <w:r>
        <w:rPr>
          <w:rFonts w:hint="eastAsia" w:ascii="微软雅黑" w:hAnsi="微软雅黑" w:eastAsia="微软雅黑" w:cs="微软雅黑"/>
          <w:i w:val="0"/>
          <w:caps w:val="0"/>
          <w:color w:val="4F4F4F"/>
          <w:spacing w:val="0"/>
          <w:sz w:val="24"/>
          <w:szCs w:val="24"/>
          <w:shd w:val="clear" w:fill="FFFFFF"/>
        </w:rPr>
        <w:t>前面介绍到水平分表策略归纳总结为随机分表和连续分表两种情况。</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连续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w:t>
      </w:r>
      <w:r>
        <w:rPr>
          <w:rFonts w:hint="eastAsia" w:ascii="微软雅黑" w:hAnsi="微软雅黑" w:eastAsia="微软雅黑" w:cs="微软雅黑"/>
          <w:i w:val="0"/>
          <w:caps w:val="0"/>
          <w:color w:val="4F4F4F"/>
          <w:spacing w:val="0"/>
          <w:sz w:val="24"/>
          <w:szCs w:val="24"/>
          <w:shd w:val="clear" w:fill="FFFFFF"/>
        </w:rPr>
        <w:br w:type="textWrapping"/>
      </w:r>
      <w:r>
        <w:rPr>
          <w:rFonts w:hint="eastAsia" w:ascii="微软雅黑" w:hAnsi="微软雅黑" w:cs="微软雅黑"/>
          <w:i w:val="0"/>
          <w:caps w:val="0"/>
          <w:color w:val="4F4F4F"/>
          <w:spacing w:val="0"/>
          <w:sz w:val="24"/>
          <w:szCs w:val="24"/>
          <w:shd w:val="clear" w:fill="FFFFFF"/>
          <w:lang w:val="en-US" w:eastAsia="zh-CN"/>
        </w:rPr>
        <w:tab/>
      </w:r>
      <w:r>
        <w:rPr>
          <w:rFonts w:hint="eastAsia" w:ascii="微软雅黑" w:hAnsi="微软雅黑" w:eastAsia="微软雅黑" w:cs="微软雅黑"/>
          <w:i w:val="0"/>
          <w:caps w:val="0"/>
          <w:color w:val="4F4F4F"/>
          <w:spacing w:val="0"/>
          <w:sz w:val="24"/>
          <w:szCs w:val="24"/>
          <w:shd w:val="clear" w:fill="FFFFFF"/>
        </w:rPr>
        <w:t>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pPr>
        <w:pStyle w:val="6"/>
        <w:rPr>
          <w:rFonts w:hint="eastAsia"/>
        </w:rPr>
      </w:pPr>
      <w:r>
        <w:rPr>
          <w:rFonts w:hint="eastAsia"/>
        </w:rPr>
        <w:fldChar w:fldCharType="begin"/>
      </w:r>
      <w:r>
        <w:rPr>
          <w:rFonts w:hint="eastAsia"/>
        </w:rPr>
        <w:instrText xml:space="preserve"> HYPERLINK "http://blog.720ui.com/2017/mysql_core_09_multi_db_table2/" \l "%E8%A1%A8%E5%85%B3%E8%81%94%E9%97%AE%E9%A2%98" \o "表关联问题" \t "https://blog.csdn.net/jiangpingjiangping/article/details/_blank" </w:instrText>
      </w:r>
      <w:r>
        <w:rPr>
          <w:rFonts w:hint="eastAsia"/>
        </w:rPr>
        <w:fldChar w:fldCharType="separate"/>
      </w:r>
      <w:r>
        <w:rPr>
          <w:rFonts w:hint="eastAsia"/>
        </w:rPr>
        <w:fldChar w:fldCharType="end"/>
      </w:r>
      <w:r>
        <w:rPr>
          <w:rFonts w:hint="eastAsia"/>
        </w:rPr>
        <w:t>表关联问题</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shd w:val="clear" w:fill="FFFFFF"/>
        </w:rPr>
      </w:pPr>
      <w:r>
        <w:rPr>
          <w:rFonts w:hint="eastAsia" w:ascii="微软雅黑" w:hAnsi="微软雅黑" w:eastAsia="微软雅黑" w:cs="微软雅黑"/>
          <w:i w:val="0"/>
          <w:caps w:val="0"/>
          <w:color w:val="4F4F4F"/>
          <w:spacing w:val="0"/>
          <w:sz w:val="24"/>
          <w:szCs w:val="24"/>
          <w:shd w:val="clear" w:fill="FFFFFF"/>
        </w:rPr>
        <w:t>在单库单表的情况下，联合查询是非常容易的。</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但是，随着分库与分表的演变，联合查询就遇到跨库关联和跨表关系问题。在设计之初就应该尽量避免联合查询，可以通过程序中进行拼装，或者通过反范式化设计进行规避。</w:t>
      </w:r>
    </w:p>
    <w:p>
      <w:pPr>
        <w:pStyle w:val="6"/>
        <w:rPr>
          <w:rFonts w:hint="eastAsia"/>
        </w:rPr>
      </w:pPr>
      <w:r>
        <w:rPr>
          <w:rFonts w:hint="eastAsia"/>
        </w:rPr>
        <w:fldChar w:fldCharType="begin"/>
      </w:r>
      <w:r>
        <w:rPr>
          <w:rFonts w:hint="eastAsia"/>
        </w:rPr>
        <w:instrText xml:space="preserve"> HYPERLINK "http://blog.720ui.com/2017/mysql_core_09_multi_db_table2/" \l "%E5%88%86%E9%A1%B5%E4%B8%8E%E6%8E%92%E5%BA%8F%E9%97%AE%E9%A2%98" \o "分页与排序问题" \t "https://blog.csdn.net/jiangpingjiangping/article/details/_blank" </w:instrText>
      </w:r>
      <w:r>
        <w:rPr>
          <w:rFonts w:hint="eastAsia"/>
        </w:rPr>
        <w:fldChar w:fldCharType="separate"/>
      </w:r>
      <w:r>
        <w:rPr>
          <w:rFonts w:hint="eastAsia"/>
        </w:rPr>
        <w:fldChar w:fldCharType="end"/>
      </w:r>
      <w:r>
        <w:rPr>
          <w:rFonts w:hint="eastAsia"/>
        </w:rPr>
        <w:t>分页与排序问题</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shd w:val="clear" w:fill="FFFFFF"/>
        </w:rPr>
      </w:pPr>
      <w:r>
        <w:rPr>
          <w:rFonts w:hint="eastAsia" w:ascii="微软雅黑" w:hAnsi="微软雅黑" w:eastAsia="微软雅黑" w:cs="微软雅黑"/>
          <w:i w:val="0"/>
          <w:caps w:val="0"/>
          <w:color w:val="4F4F4F"/>
          <w:spacing w:val="0"/>
          <w:sz w:val="24"/>
          <w:szCs w:val="24"/>
          <w:shd w:val="clear" w:fill="FFFFFF"/>
        </w:rPr>
        <w:t>一般情况下，列表分页时需要按照指定字段进行排序。在单库单表的情况下，分页和排序也是非常容易的。</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但是，随着分库与分表的演变，也会遇到跨库排序和跨表排序问题。为了最终结果的准确性，需要在不同的分表中将数据进行排序并返回，并将不同分表返回的结果集进行汇总和再次排序，最后再返回给用户。</w:t>
      </w:r>
    </w:p>
    <w:p>
      <w:pPr>
        <w:pStyle w:val="6"/>
        <w:rPr>
          <w:rFonts w:hint="eastAsia"/>
        </w:rPr>
      </w:pPr>
      <w:r>
        <w:rPr>
          <w:rFonts w:hint="eastAsia"/>
        </w:rPr>
        <w:fldChar w:fldCharType="begin"/>
      </w:r>
      <w:r>
        <w:rPr>
          <w:rFonts w:hint="eastAsia"/>
        </w:rPr>
        <w:instrText xml:space="preserve"> HYPERLINK "http://blog.720ui.com/2017/mysql_core_09_multi_db_table2/" \l "%E5%88%86%E5%B8%83%E5%BC%8F%E4%BA%8B%E5%8A%A1%E9%97%AE%E9%A2%98" \o "分布式事务问题" \t "https://blog.csdn.net/jiangpingjiangping/article/details/_blank" </w:instrText>
      </w:r>
      <w:r>
        <w:rPr>
          <w:rFonts w:hint="eastAsia"/>
        </w:rPr>
        <w:fldChar w:fldCharType="separate"/>
      </w:r>
      <w:r>
        <w:rPr>
          <w:rFonts w:hint="eastAsia"/>
        </w:rPr>
        <w:fldChar w:fldCharType="end"/>
      </w:r>
      <w:r>
        <w:rPr>
          <w:rFonts w:hint="eastAsia"/>
        </w:rPr>
        <w:t>分布式事务问题</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shd w:val="clear" w:fill="FFFFFF"/>
        </w:rPr>
      </w:pPr>
      <w:r>
        <w:rPr>
          <w:rFonts w:hint="eastAsia" w:ascii="微软雅黑" w:hAnsi="微软雅黑" w:eastAsia="微软雅黑" w:cs="微软雅黑"/>
          <w:i w:val="0"/>
          <w:caps w:val="0"/>
          <w:color w:val="4F4F4F"/>
          <w:spacing w:val="0"/>
          <w:sz w:val="24"/>
          <w:szCs w:val="24"/>
          <w:shd w:val="clear" w:fill="FFFFFF"/>
        </w:rPr>
        <w:t>随着分库与分表的演变，一定会遇到分布式事务问题，那么如何保证数据的一致性就成为一个必须面对的问题。</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目前，分布式事务并没有很好的解决方案，难以满足数据强一致性，一般情况下，使存储数据尽可能达到用户一致，保证系统经过一段较短的时间的自我恢复和修正，数据最终达到一致。</w:t>
      </w:r>
    </w:p>
    <w:p>
      <w:pPr>
        <w:pStyle w:val="6"/>
        <w:rPr>
          <w:rFonts w:hint="eastAsia"/>
        </w:rPr>
      </w:pPr>
      <w:r>
        <w:rPr>
          <w:rFonts w:hint="eastAsia"/>
        </w:rPr>
        <w:fldChar w:fldCharType="begin"/>
      </w:r>
      <w:r>
        <w:rPr>
          <w:rFonts w:hint="eastAsia"/>
        </w:rPr>
        <w:instrText xml:space="preserve"> HYPERLINK "http://blog.720ui.com/2017/mysql_core_09_multi_db_table2/" \l "%E5%88%86%E5%B8%83%E5%BC%8F%E5%85%A8%E5%B1%80%E5%94%AF%E4%B8%80ID" \o "分布式全局唯一ID" \t "https://blog.csdn.net/jiangpingjiangping/article/details/_blank" </w:instrText>
      </w:r>
      <w:r>
        <w:rPr>
          <w:rFonts w:hint="eastAsia"/>
        </w:rPr>
        <w:fldChar w:fldCharType="separate"/>
      </w:r>
      <w:r>
        <w:rPr>
          <w:rFonts w:hint="eastAsia"/>
        </w:rPr>
        <w:fldChar w:fldCharType="end"/>
      </w:r>
      <w:r>
        <w:rPr>
          <w:rFonts w:hint="eastAsia"/>
        </w:rPr>
        <w:t>分布式全局唯一ID</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shd w:val="clear" w:fill="FFFFFF"/>
        </w:rPr>
      </w:pPr>
      <w:r>
        <w:rPr>
          <w:rFonts w:hint="eastAsia" w:ascii="微软雅黑" w:hAnsi="微软雅黑" w:eastAsia="微软雅黑" w:cs="微软雅黑"/>
          <w:i w:val="0"/>
          <w:caps w:val="0"/>
          <w:color w:val="4F4F4F"/>
          <w:spacing w:val="0"/>
          <w:sz w:val="24"/>
          <w:szCs w:val="24"/>
          <w:shd w:val="clear" w:fill="FFFFFF"/>
        </w:rPr>
        <w:t>在单库单表的情况下，直接使用数据库自增特性来生成主键ID，这样确实比较简单。在分库分表的环境中，数据分布在不同的分表上，不能再借助数据库自增长特性。</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shd w:val="clear" w:fill="FFFFFF"/>
        </w:rPr>
      </w:pPr>
      <w:r>
        <w:rPr>
          <w:rFonts w:hint="eastAsia" w:ascii="微软雅黑" w:hAnsi="微软雅黑" w:eastAsia="微软雅黑" w:cs="微软雅黑"/>
          <w:i w:val="0"/>
          <w:caps w:val="0"/>
          <w:color w:val="4F4F4F"/>
          <w:spacing w:val="0"/>
          <w:sz w:val="24"/>
          <w:szCs w:val="24"/>
          <w:shd w:val="clear" w:fill="FFFFFF"/>
        </w:rPr>
        <w:t>需要使用全局唯一 ID，例如 UUID、GUID等。</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关于如何选择合适的全局唯一 ID，我会在后面的章节中进行介绍。</w:t>
      </w:r>
    </w:p>
    <w:p>
      <w:pPr>
        <w:pStyle w:val="6"/>
        <w:rPr>
          <w:rFonts w:hint="eastAsia"/>
        </w:rPr>
      </w:pPr>
      <w:r>
        <w:rPr>
          <w:rFonts w:hint="eastAsia"/>
        </w:rPr>
        <w:fldChar w:fldCharType="begin"/>
      </w:r>
      <w:r>
        <w:rPr>
          <w:rFonts w:hint="eastAsia"/>
        </w:rPr>
        <w:instrText xml:space="preserve"> HYPERLINK "http://blog.720ui.com/2017/mysql_core_09_multi_db_table2/" \l "%E6%80%BB%E7%BB%93" \o "总结" \t "https://blog.csdn.net/jiangpingjiangping/article/details/_blank" </w:instrText>
      </w:r>
      <w:r>
        <w:rPr>
          <w:rFonts w:hint="eastAsia"/>
        </w:rPr>
        <w:fldChar w:fldCharType="separate"/>
      </w:r>
      <w:r>
        <w:rPr>
          <w:rFonts w:hint="eastAsia"/>
        </w:rPr>
        <w:fldChar w:fldCharType="end"/>
      </w:r>
      <w:r>
        <w:rPr>
          <w:rFonts w:hint="eastAsia"/>
        </w:rPr>
        <w:t>总结</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shd w:val="clear" w:fill="FFFFFF"/>
        </w:rPr>
      </w:pPr>
      <w:r>
        <w:rPr>
          <w:rFonts w:hint="eastAsia" w:ascii="微软雅黑" w:hAnsi="微软雅黑" w:eastAsia="微软雅黑" w:cs="微软雅黑"/>
          <w:i w:val="0"/>
          <w:caps w:val="0"/>
          <w:color w:val="4F4F4F"/>
          <w:spacing w:val="0"/>
          <w:sz w:val="24"/>
          <w:szCs w:val="24"/>
          <w:shd w:val="clear" w:fill="FFFFFF"/>
        </w:rPr>
        <w:t>分库与分表主要用于应对当前互联网常见的两个场景：海量数据和高并发。</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然而，分库与分表是一把双刃剑，虽然很好的应对海量数据和高并发对数据库的冲击和压力，但是却提高的系统的复杂度和维护成本。</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shd w:val="clear" w:fill="FFFFFF"/>
        </w:rPr>
      </w:pPr>
      <w:r>
        <w:rPr>
          <w:rFonts w:hint="eastAsia" w:ascii="微软雅黑" w:hAnsi="微软雅黑" w:eastAsia="微软雅黑" w:cs="微软雅黑"/>
          <w:i w:val="0"/>
          <w:caps w:val="0"/>
          <w:color w:val="4F4F4F"/>
          <w:spacing w:val="0"/>
          <w:sz w:val="24"/>
          <w:szCs w:val="24"/>
          <w:shd w:val="clear" w:fill="FFFFFF"/>
        </w:rPr>
        <w:t>因此，我的建议：需要结合实际需求，不宜过度设计，在项目一开始不采用分库与分表设计，而是随着业务的增长，在无法继续优化的情况下，再考虑分库与分表提高系统的性能。</w:t>
      </w:r>
    </w:p>
    <w:p>
      <w:pPr>
        <w:pStyle w:val="4"/>
        <w:rPr>
          <w:rFonts w:hint="eastAsia"/>
        </w:rPr>
      </w:pPr>
      <w:r>
        <w:rPr>
          <w:rFonts w:hint="eastAsia"/>
        </w:rPr>
        <w:t>4.3</w:t>
      </w:r>
      <w:r>
        <w:rPr>
          <w:rFonts w:hint="eastAsia"/>
          <w:lang w:val="en-US" w:eastAsia="zh-CN"/>
        </w:rPr>
        <w:t xml:space="preserve"> </w:t>
      </w:r>
      <w:r>
        <w:rPr>
          <w:rFonts w:hint="eastAsia"/>
        </w:rPr>
        <w:t>Dubbo</w:t>
      </w:r>
    </w:p>
    <w:p>
      <w:pPr>
        <w:pStyle w:val="5"/>
        <w:rPr>
          <w:rFonts w:hint="eastAsia"/>
          <w:lang w:val="en-US" w:eastAsia="zh-CN"/>
        </w:rPr>
      </w:pPr>
      <w:r>
        <w:rPr>
          <w:rFonts w:hint="eastAsia"/>
          <w:lang w:val="en-US" w:eastAsia="zh-CN"/>
        </w:rPr>
        <w:t>4.3.1 Java分布式开发不得不知的Dubbo技术详细介绍</w:t>
      </w:r>
    </w:p>
    <w:p>
      <w:pPr>
        <w:pStyle w:val="6"/>
        <w:rPr>
          <w:rFonts w:hint="eastAsia"/>
        </w:rPr>
      </w:pPr>
      <w:r>
        <w:rPr>
          <w:rFonts w:hint="eastAsia"/>
        </w:rPr>
        <w:t>1 dubbox简介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Style w:val="28"/>
          <w:rFonts w:hint="eastAsia"/>
        </w:rPr>
      </w:pPr>
      <w:r>
        <w:rPr>
          <w:rFonts w:hint="eastAsia" w:ascii="微软雅黑" w:hAnsi="微软雅黑" w:eastAsia="微软雅黑" w:cs="微软雅黑"/>
          <w:i w:val="0"/>
          <w:caps w:val="0"/>
          <w:color w:val="555555"/>
          <w:spacing w:val="8"/>
          <w:sz w:val="24"/>
          <w:szCs w:val="24"/>
          <w:shd w:val="clear" w:fill="FFFFFF"/>
        </w:rPr>
        <w:t>随着互联网的发展，网站应用的规模不断扩大，常规的垂直应用架构已无法应对，分布式服务架构以及流动计算架构势在必行，亟需一个治理系统确保架构有条不紊的演进。</w:t>
      </w:r>
    </w:p>
    <w:p>
      <w:pPr>
        <w:pStyle w:val="7"/>
        <w:rPr>
          <w:rFonts w:hint="eastAsia"/>
        </w:rPr>
      </w:pPr>
      <w:r>
        <w:rPr>
          <w:rFonts w:hint="eastAsia"/>
        </w:rPr>
        <w:t>单一应用架构 </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720" w:firstLineChars="0"/>
        <w:rPr>
          <w:rStyle w:val="28"/>
          <w:rFonts w:hint="eastAsia"/>
        </w:rPr>
      </w:pPr>
      <w:r>
        <w:rPr>
          <w:rFonts w:hint="eastAsia" w:ascii="微软雅黑" w:hAnsi="微软雅黑" w:eastAsia="微软雅黑" w:cs="微软雅黑"/>
          <w:i w:val="0"/>
          <w:caps w:val="0"/>
          <w:color w:val="555555"/>
          <w:spacing w:val="8"/>
          <w:sz w:val="24"/>
          <w:szCs w:val="24"/>
          <w:shd w:val="clear" w:fill="FFFFFF"/>
        </w:rPr>
        <w:t>当网站流量很小时，只需一个应用，将所有功能都部署在一起，以减少部署节点和成本。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eastAsia="微软雅黑" w:cs="微软雅黑"/>
          <w:i w:val="0"/>
          <w:caps w:val="0"/>
          <w:color w:val="555555"/>
          <w:spacing w:val="8"/>
          <w:sz w:val="24"/>
          <w:szCs w:val="24"/>
          <w:shd w:val="clear" w:fill="FFFFFF"/>
        </w:rPr>
        <w:t>此时，用于简化增删改查工作量的 数据访问框架(ORM) 是关键。</w:t>
      </w:r>
    </w:p>
    <w:p>
      <w:pPr>
        <w:pStyle w:val="7"/>
        <w:rPr>
          <w:rFonts w:hint="eastAsia"/>
        </w:rPr>
      </w:pPr>
      <w:r>
        <w:rPr>
          <w:rFonts w:hint="eastAsia"/>
        </w:rPr>
        <w:t>垂直应用架构 </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left="0" w:right="0" w:firstLine="720" w:firstLineChars="0"/>
        <w:rPr>
          <w:rStyle w:val="28"/>
          <w:rFonts w:hint="eastAsia"/>
        </w:rPr>
      </w:pPr>
      <w:r>
        <w:rPr>
          <w:rFonts w:hint="eastAsia" w:ascii="微软雅黑" w:hAnsi="微软雅黑" w:eastAsia="微软雅黑" w:cs="微软雅黑"/>
          <w:i w:val="0"/>
          <w:caps w:val="0"/>
          <w:color w:val="555555"/>
          <w:spacing w:val="8"/>
          <w:sz w:val="24"/>
          <w:szCs w:val="24"/>
          <w:shd w:val="clear" w:fill="FFFFFF"/>
        </w:rPr>
        <w:t>当访问量逐渐增大，单一应用增加机器带来的加速度越来越小，将应用拆成互不相干的几个应用，以提升效率。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eastAsia="微软雅黑" w:cs="微软雅黑"/>
          <w:i w:val="0"/>
          <w:caps w:val="0"/>
          <w:color w:val="555555"/>
          <w:spacing w:val="8"/>
          <w:sz w:val="24"/>
          <w:szCs w:val="24"/>
          <w:shd w:val="clear" w:fill="FFFFFF"/>
        </w:rPr>
        <w:t>此时，用于加速前端页面开发的 Web框架(MVC) 是关键。</w:t>
      </w:r>
    </w:p>
    <w:p>
      <w:pPr>
        <w:pStyle w:val="7"/>
        <w:rPr>
          <w:rFonts w:hint="eastAsia"/>
        </w:rPr>
      </w:pPr>
      <w:r>
        <w:rPr>
          <w:rFonts w:hint="eastAsia"/>
        </w:rPr>
        <w:t>分布式服务架构 </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shd w:val="clear" w:fill="FFFFFF"/>
        </w:rPr>
      </w:pPr>
      <w:r>
        <w:rPr>
          <w:rFonts w:hint="eastAsia" w:ascii="微软雅黑" w:hAnsi="微软雅黑" w:eastAsia="微软雅黑" w:cs="微软雅黑"/>
          <w:i w:val="0"/>
          <w:caps w:val="0"/>
          <w:color w:val="555555"/>
          <w:spacing w:val="8"/>
          <w:sz w:val="24"/>
          <w:szCs w:val="24"/>
          <w:shd w:val="clear" w:fill="FFFFFF"/>
        </w:rPr>
        <w:t>当垂直应用越来越多，应用之间交互不可避免，将核心业务抽取出来，作为独立的服务，逐渐形成稳定的服务中心，使前端应用能更快速的响应多变的市场需求。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cs="微软雅黑"/>
          <w:i w:val="0"/>
          <w:caps w:val="0"/>
          <w:color w:val="555555"/>
          <w:spacing w:val="8"/>
          <w:sz w:val="24"/>
          <w:szCs w:val="24"/>
          <w:shd w:val="clear" w:fill="FFFFFF"/>
          <w:lang w:val="en-US" w:eastAsia="zh-CN"/>
        </w:rPr>
        <w:tab/>
      </w:r>
      <w:r>
        <w:rPr>
          <w:rFonts w:hint="eastAsia" w:ascii="微软雅黑" w:hAnsi="微软雅黑" w:eastAsia="微软雅黑" w:cs="微软雅黑"/>
          <w:i w:val="0"/>
          <w:caps w:val="0"/>
          <w:color w:val="555555"/>
          <w:spacing w:val="8"/>
          <w:sz w:val="24"/>
          <w:szCs w:val="24"/>
          <w:shd w:val="clear" w:fill="FFFFFF"/>
        </w:rPr>
        <w:t>此时，用于提高业务复用及整合的 分布式服务框架(RPC) 是关键。</w:t>
      </w:r>
    </w:p>
    <w:p>
      <w:pPr>
        <w:pStyle w:val="7"/>
        <w:rPr>
          <w:rFonts w:hint="eastAsia"/>
        </w:rPr>
      </w:pPr>
      <w:r>
        <w:rPr>
          <w:rFonts w:hint="eastAsia"/>
        </w:rPr>
        <w:t>流动计算架构</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 </w:t>
      </w:r>
      <w:r>
        <w:rPr>
          <w:rFonts w:hint="eastAsia" w:ascii="微软雅黑" w:hAnsi="微软雅黑" w:cs="微软雅黑"/>
          <w:i w:val="0"/>
          <w:caps w:val="0"/>
          <w:color w:val="555555"/>
          <w:spacing w:val="8"/>
          <w:sz w:val="24"/>
          <w:szCs w:val="24"/>
          <w:shd w:val="clear" w:fill="FFFFFF"/>
          <w:lang w:val="en-US" w:eastAsia="zh-CN"/>
        </w:rPr>
        <w:tab/>
      </w:r>
      <w:r>
        <w:rPr>
          <w:rFonts w:hint="eastAsia" w:ascii="微软雅黑" w:hAnsi="微软雅黑" w:eastAsia="微软雅黑" w:cs="微软雅黑"/>
          <w:i w:val="0"/>
          <w:caps w:val="0"/>
          <w:color w:val="555555"/>
          <w:spacing w:val="8"/>
          <w:sz w:val="24"/>
          <w:szCs w:val="24"/>
          <w:shd w:val="clear" w:fill="FFFFFF"/>
        </w:rPr>
        <w:t>当服务越来越多，容量的评估，小服务资源的浪费等问题逐渐显现，此时需增加一个调度中心基于访问压力实时管理集群容量，提高集群利用率。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cs="微软雅黑"/>
          <w:i w:val="0"/>
          <w:caps w:val="0"/>
          <w:color w:val="555555"/>
          <w:spacing w:val="8"/>
          <w:sz w:val="24"/>
          <w:szCs w:val="24"/>
          <w:shd w:val="clear" w:fill="FFFFFF"/>
          <w:lang w:val="en-US" w:eastAsia="zh-CN"/>
        </w:rPr>
        <w:tab/>
      </w:r>
      <w:r>
        <w:rPr>
          <w:rFonts w:hint="eastAsia" w:ascii="微软雅黑" w:hAnsi="微软雅黑" w:eastAsia="微软雅黑" w:cs="微软雅黑"/>
          <w:i w:val="0"/>
          <w:caps w:val="0"/>
          <w:color w:val="555555"/>
          <w:spacing w:val="8"/>
          <w:sz w:val="24"/>
          <w:szCs w:val="24"/>
          <w:shd w:val="clear" w:fill="FFFFFF"/>
        </w:rPr>
        <w:t>此时，用于提高机器利用率的 资源调度和治理中心(SOA) 是关键。</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rFonts w:hint="eastAsia" w:ascii="微软雅黑" w:hAnsi="微软雅黑" w:eastAsia="微软雅黑" w:cs="微软雅黑"/>
          <w:sz w:val="24"/>
          <w:szCs w:val="24"/>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i w:val="0"/>
          <w:caps w:val="0"/>
          <w:color w:val="555555"/>
          <w:spacing w:val="8"/>
          <w:sz w:val="24"/>
          <w:szCs w:val="24"/>
        </w:rPr>
      </w:pPr>
      <w:r>
        <w:rPr>
          <w:rStyle w:val="18"/>
          <w:rFonts w:hint="eastAsia" w:ascii="微软雅黑" w:hAnsi="微软雅黑" w:eastAsia="微软雅黑" w:cs="微软雅黑"/>
          <w:i w:val="0"/>
          <w:caps w:val="0"/>
          <w:color w:val="555555"/>
          <w:spacing w:val="8"/>
          <w:sz w:val="24"/>
          <w:szCs w:val="24"/>
          <w:shd w:val="clear" w:fill="FFFFFF"/>
        </w:rPr>
        <w:t>dubbox是dubbo的扩展，主要在dubbo的基础上进行了一下的改进：</w:t>
      </w:r>
    </w:p>
    <w:p>
      <w:pPr>
        <w:pStyle w:val="16"/>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shd w:val="clear" w:fill="FFFFFF"/>
        </w:rPr>
      </w:pPr>
      <w:r>
        <w:rPr>
          <w:rFonts w:hint="eastAsia" w:ascii="微软雅黑" w:hAnsi="微软雅黑" w:eastAsia="微软雅黑" w:cs="微软雅黑"/>
          <w:i w:val="0"/>
          <w:caps w:val="0"/>
          <w:color w:val="555555"/>
          <w:spacing w:val="8"/>
          <w:sz w:val="24"/>
          <w:szCs w:val="24"/>
          <w:shd w:val="clear" w:fill="FFFFFF"/>
        </w:rPr>
        <w:t>支持REST风格远程调用（HTTP + JSON/XML)：基于非常成熟的JBoss RestEasy框架，在dubbo中实现了REST风格（HTTP + JSON/XML）的远程调用，以显著简化企业内部的跨语言交互，同时显著简化企业对外的Open API、无线API甚至AJAX服务端等等的开发。</w:t>
      </w:r>
    </w:p>
    <w:p>
      <w:pPr>
        <w:pStyle w:val="16"/>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right="0" w:rightChars="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事实上，这个REST调用也使得Dubbo可以对当今特别流行的“微服务”架构提供基础性支持。 另外，REST调用也达到了比较高的性能，在基准测试下，HTTP + JSON与Dubbo 2.x默认的RPC协议（即TCP + Hessian2二进制序列化）之间只有1.5倍左右的差距，详见文档中的基准测试报告。</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2、支持基于Kryo和FST的Java高效序列化实现：基于当今比较知名的Kryo和FST高性能序列化库，为Dubbo默认的RPC协议添加新的序列化实现，并优化调整了其序列化体系，比较显著的提高了Dubbo RPC的性能，详见文档中的基准测试报告。</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3、支持基于Jackson的JSON序列化：基于业界应用最广泛的Jackson序列化库，为Dubbo默认的RPC协议添加新的JSON序列化实现。</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4、支持基于嵌入式Tomcat的HTTP remoting体系：基于嵌入式tomcat实现dubbo的HTTP remoting体系（即dubbo-remoting-http），用以逐步取代Dubbo中旧版本的嵌入式Jetty，可以显著的提高REST等的远程调用性能，并将Servlet API的支持从2.5升级到3.1。（注：除了REST，dubbo中的WebServices、Hessian、HTTP Invoker等协议都基于这个HTTP remoting体系）。</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5、升级spring：将dubbo中Spring由2.x升级到目前最常用的3.x版本，减少版本冲突带来的麻烦。</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6、升级ZooKeeper客户端：将dubbo中的zookeeper客户端升级到最新的版本，以修正老版本中包含的bug。</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7、支持完全基于Java代码的Dubbo配置：基于Spring的Java Config，实现完全无XML的纯Java代码方式来配置dubbo</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8、调整Demo应用：暂时将dubbo的demo应用调整并改写以主要演示REST功能、Dubbo协议的新序列化方式、基于Java代码的Spring配置等等。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cs="微软雅黑"/>
          <w:i w:val="0"/>
          <w:caps w:val="0"/>
          <w:color w:val="555555"/>
          <w:spacing w:val="8"/>
          <w:sz w:val="24"/>
          <w:szCs w:val="24"/>
          <w:shd w:val="clear" w:fill="FFFFFF"/>
          <w:lang w:val="en-US" w:eastAsia="zh-CN"/>
        </w:rPr>
        <w:tab/>
      </w:r>
      <w:r>
        <w:rPr>
          <w:rFonts w:hint="eastAsia" w:ascii="微软雅黑" w:hAnsi="微软雅黑" w:eastAsia="微软雅黑" w:cs="微软雅黑"/>
          <w:i w:val="0"/>
          <w:caps w:val="0"/>
          <w:color w:val="555555"/>
          <w:spacing w:val="8"/>
          <w:sz w:val="24"/>
          <w:szCs w:val="24"/>
          <w:shd w:val="clear" w:fill="FFFFFF"/>
        </w:rPr>
        <w:t>9、修正了dubbo的bug 包括配置、序列化、管理界面等等的bug。</w:t>
      </w:r>
    </w:p>
    <w:p>
      <w:pPr>
        <w:pStyle w:val="6"/>
        <w:rPr>
          <w:rFonts w:hint="eastAsia"/>
        </w:rPr>
      </w:pPr>
      <w:r>
        <w:rPr>
          <w:rFonts w:hint="eastAsia"/>
        </w:rPr>
        <w:t>2 dubbo架构构成</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dubbo运行架构如下图示：</w:t>
      </w:r>
    </w:p>
    <w:p>
      <w:pPr>
        <w:pStyle w:val="7"/>
        <w:rPr>
          <w:rFonts w:hint="eastAsia"/>
        </w:rPr>
      </w:pPr>
      <w:r>
        <w:rPr>
          <w:rFonts w:hint="eastAsia"/>
        </w:rPr>
        <w:t>节点角色说明</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Style w:val="28"/>
          <w:rFonts w:hint="eastAsia"/>
        </w:rPr>
      </w:pPr>
      <w:r>
        <w:rPr>
          <w:rFonts w:hint="eastAsia" w:ascii="微软雅黑" w:hAnsi="微软雅黑" w:eastAsia="微软雅黑" w:cs="微软雅黑"/>
          <w:i w:val="0"/>
          <w:caps w:val="0"/>
          <w:color w:val="006666"/>
          <w:spacing w:val="8"/>
          <w:sz w:val="24"/>
          <w:szCs w:val="24"/>
          <w:shd w:val="clear" w:fill="FFFFFF"/>
          <w:lang w:val="en-US" w:eastAsia="zh-CN"/>
        </w:rPr>
        <w:tab/>
      </w:r>
      <w:r>
        <w:rPr>
          <w:rFonts w:hint="eastAsia" w:ascii="微软雅黑" w:hAnsi="微软雅黑" w:eastAsia="微软雅黑" w:cs="微软雅黑"/>
          <w:i w:val="0"/>
          <w:caps w:val="0"/>
          <w:color w:val="006666"/>
          <w:spacing w:val="8"/>
          <w:sz w:val="24"/>
          <w:szCs w:val="24"/>
          <w:shd w:val="clear" w:fill="FFFFFF"/>
        </w:rPr>
        <w:t>1</w:t>
      </w:r>
      <w:r>
        <w:rPr>
          <w:rStyle w:val="22"/>
          <w:rFonts w:hint="eastAsia" w:ascii="微软雅黑" w:hAnsi="微软雅黑" w:eastAsia="微软雅黑" w:cs="微软雅黑"/>
          <w:i w:val="0"/>
          <w:caps w:val="0"/>
          <w:color w:val="333333"/>
          <w:spacing w:val="8"/>
          <w:sz w:val="24"/>
          <w:szCs w:val="24"/>
          <w:shd w:val="clear" w:fill="FFFFFF"/>
        </w:rPr>
        <w:t>、Provider:暴露服务的服务提供方。 </w:t>
      </w:r>
      <w:r>
        <w:rPr>
          <w:rStyle w:val="22"/>
          <w:rFonts w:hint="eastAsia" w:ascii="微软雅黑" w:hAnsi="微软雅黑" w:eastAsia="微软雅黑" w:cs="微软雅黑"/>
          <w:i w:val="0"/>
          <w:caps w:val="0"/>
          <w:color w:val="333333"/>
          <w:spacing w:val="8"/>
          <w:sz w:val="24"/>
          <w:szCs w:val="24"/>
          <w:shd w:val="clear" w:fill="FFFFFF"/>
        </w:rPr>
        <w:br w:type="textWrapping"/>
      </w:r>
      <w:r>
        <w:rPr>
          <w:rStyle w:val="22"/>
          <w:rFonts w:hint="eastAsia" w:ascii="微软雅黑" w:hAnsi="微软雅黑" w:eastAsia="微软雅黑" w:cs="微软雅黑"/>
          <w:i w:val="0"/>
          <w:caps w:val="0"/>
          <w:color w:val="333333"/>
          <w:spacing w:val="8"/>
          <w:sz w:val="24"/>
          <w:szCs w:val="24"/>
          <w:shd w:val="clear" w:fill="FFFFFF"/>
          <w:lang w:val="en-US" w:eastAsia="zh-CN"/>
        </w:rPr>
        <w:tab/>
      </w:r>
      <w:r>
        <w:rPr>
          <w:rStyle w:val="22"/>
          <w:rFonts w:hint="eastAsia" w:ascii="微软雅黑" w:hAnsi="微软雅黑" w:eastAsia="微软雅黑" w:cs="微软雅黑"/>
          <w:i w:val="0"/>
          <w:caps w:val="0"/>
          <w:color w:val="333333"/>
          <w:spacing w:val="8"/>
          <w:sz w:val="24"/>
          <w:szCs w:val="24"/>
          <w:shd w:val="clear" w:fill="FFFFFF"/>
        </w:rPr>
        <w:t>Consumer: 调用远程服务的服务消费方。</w:t>
      </w:r>
      <w:r>
        <w:rPr>
          <w:rStyle w:val="22"/>
          <w:rFonts w:hint="eastAsia" w:ascii="微软雅黑" w:hAnsi="微软雅黑" w:eastAsia="微软雅黑" w:cs="微软雅黑"/>
          <w:i w:val="0"/>
          <w:caps w:val="0"/>
          <w:color w:val="333333"/>
          <w:spacing w:val="8"/>
          <w:sz w:val="24"/>
          <w:szCs w:val="24"/>
          <w:shd w:val="clear" w:fill="FFFFFF"/>
        </w:rPr>
        <w:br w:type="textWrapping"/>
      </w:r>
      <w:r>
        <w:rPr>
          <w:rStyle w:val="22"/>
          <w:rFonts w:hint="eastAsia" w:ascii="微软雅黑" w:hAnsi="微软雅黑" w:eastAsia="微软雅黑" w:cs="微软雅黑"/>
          <w:i w:val="0"/>
          <w:caps w:val="0"/>
          <w:color w:val="333333"/>
          <w:spacing w:val="8"/>
          <w:sz w:val="24"/>
          <w:szCs w:val="24"/>
          <w:shd w:val="clear" w:fill="FFFFFF"/>
        </w:rPr>
        <w:br w:type="textWrapping"/>
      </w:r>
      <w:r>
        <w:rPr>
          <w:rStyle w:val="22"/>
          <w:rFonts w:hint="eastAsia" w:ascii="微软雅黑" w:hAnsi="微软雅黑" w:eastAsia="微软雅黑" w:cs="微软雅黑"/>
          <w:i w:val="0"/>
          <w:caps w:val="0"/>
          <w:color w:val="333333"/>
          <w:spacing w:val="8"/>
          <w:sz w:val="24"/>
          <w:szCs w:val="24"/>
          <w:shd w:val="clear" w:fill="FFFFFF"/>
          <w:lang w:val="en-US" w:eastAsia="zh-CN"/>
        </w:rPr>
        <w:tab/>
      </w:r>
      <w:r>
        <w:rPr>
          <w:rFonts w:hint="eastAsia" w:ascii="微软雅黑" w:hAnsi="微软雅黑" w:eastAsia="微软雅黑" w:cs="微软雅黑"/>
          <w:i w:val="0"/>
          <w:caps w:val="0"/>
          <w:color w:val="006666"/>
          <w:spacing w:val="8"/>
          <w:sz w:val="24"/>
          <w:szCs w:val="24"/>
          <w:shd w:val="clear" w:fill="FFFFFF"/>
        </w:rPr>
        <w:t>2</w:t>
      </w:r>
      <w:r>
        <w:rPr>
          <w:rStyle w:val="22"/>
          <w:rFonts w:hint="eastAsia" w:ascii="微软雅黑" w:hAnsi="微软雅黑" w:eastAsia="微软雅黑" w:cs="微软雅黑"/>
          <w:i w:val="0"/>
          <w:caps w:val="0"/>
          <w:color w:val="333333"/>
          <w:spacing w:val="8"/>
          <w:sz w:val="24"/>
          <w:szCs w:val="24"/>
          <w:shd w:val="clear" w:fill="FFFFFF"/>
        </w:rPr>
        <w:t>、Registry:服务注册与发现的注册中心。</w:t>
      </w:r>
      <w:r>
        <w:rPr>
          <w:rStyle w:val="22"/>
          <w:rFonts w:hint="eastAsia" w:ascii="微软雅黑" w:hAnsi="微软雅黑" w:eastAsia="微软雅黑" w:cs="微软雅黑"/>
          <w:i w:val="0"/>
          <w:caps w:val="0"/>
          <w:color w:val="333333"/>
          <w:spacing w:val="8"/>
          <w:sz w:val="24"/>
          <w:szCs w:val="24"/>
          <w:shd w:val="clear" w:fill="FFFFFF"/>
        </w:rPr>
        <w:br w:type="textWrapping"/>
      </w:r>
      <w:r>
        <w:rPr>
          <w:rStyle w:val="22"/>
          <w:rFonts w:hint="eastAsia" w:ascii="微软雅黑" w:hAnsi="微软雅黑" w:eastAsia="微软雅黑" w:cs="微软雅黑"/>
          <w:i w:val="0"/>
          <w:caps w:val="0"/>
          <w:color w:val="333333"/>
          <w:spacing w:val="8"/>
          <w:sz w:val="24"/>
          <w:szCs w:val="24"/>
          <w:shd w:val="clear" w:fill="FFFFFF"/>
          <w:lang w:val="en-US" w:eastAsia="zh-CN"/>
        </w:rPr>
        <w:tab/>
      </w:r>
      <w:r>
        <w:rPr>
          <w:rFonts w:hint="eastAsia" w:ascii="微软雅黑" w:hAnsi="微软雅黑" w:eastAsia="微软雅黑" w:cs="微软雅黑"/>
          <w:i w:val="0"/>
          <w:caps w:val="0"/>
          <w:color w:val="000088"/>
          <w:spacing w:val="8"/>
          <w:sz w:val="24"/>
          <w:szCs w:val="24"/>
          <w:shd w:val="clear" w:fill="FFFFFF"/>
        </w:rPr>
        <w:t>Monitor</w:t>
      </w:r>
      <w:r>
        <w:rPr>
          <w:rStyle w:val="22"/>
          <w:rFonts w:hint="eastAsia" w:ascii="微软雅黑" w:hAnsi="微软雅黑" w:eastAsia="微软雅黑" w:cs="微软雅黑"/>
          <w:i w:val="0"/>
          <w:caps w:val="0"/>
          <w:color w:val="333333"/>
          <w:spacing w:val="8"/>
          <w:sz w:val="24"/>
          <w:szCs w:val="24"/>
          <w:shd w:val="clear" w:fill="FFFFFF"/>
        </w:rPr>
        <w:t>: 统计服务的调用次调和调用时间的监控中心。</w:t>
      </w:r>
      <w:r>
        <w:rPr>
          <w:rStyle w:val="22"/>
          <w:rFonts w:hint="eastAsia" w:ascii="微软雅黑" w:hAnsi="微软雅黑" w:eastAsia="微软雅黑" w:cs="微软雅黑"/>
          <w:i w:val="0"/>
          <w:caps w:val="0"/>
          <w:color w:val="333333"/>
          <w:spacing w:val="8"/>
          <w:sz w:val="24"/>
          <w:szCs w:val="24"/>
          <w:shd w:val="clear" w:fill="FFFFFF"/>
        </w:rPr>
        <w:br w:type="textWrapping"/>
      </w:r>
      <w:r>
        <w:rPr>
          <w:rStyle w:val="22"/>
          <w:rFonts w:hint="eastAsia" w:ascii="微软雅黑" w:hAnsi="微软雅黑" w:eastAsia="微软雅黑" w:cs="微软雅黑"/>
          <w:i w:val="0"/>
          <w:caps w:val="0"/>
          <w:color w:val="333333"/>
          <w:spacing w:val="8"/>
          <w:sz w:val="24"/>
          <w:szCs w:val="24"/>
          <w:shd w:val="clear" w:fill="FFFFFF"/>
        </w:rPr>
        <w:br w:type="textWrapping"/>
      </w:r>
      <w:r>
        <w:rPr>
          <w:rStyle w:val="22"/>
          <w:rFonts w:hint="eastAsia" w:ascii="微软雅黑" w:hAnsi="微软雅黑" w:eastAsia="微软雅黑" w:cs="微软雅黑"/>
          <w:i w:val="0"/>
          <w:caps w:val="0"/>
          <w:color w:val="333333"/>
          <w:spacing w:val="8"/>
          <w:sz w:val="24"/>
          <w:szCs w:val="24"/>
          <w:shd w:val="clear" w:fill="FFFFFF"/>
          <w:lang w:val="en-US" w:eastAsia="zh-CN"/>
        </w:rPr>
        <w:tab/>
      </w:r>
      <w:r>
        <w:rPr>
          <w:rFonts w:hint="eastAsia" w:ascii="微软雅黑" w:hAnsi="微软雅黑" w:eastAsia="微软雅黑" w:cs="微软雅黑"/>
          <w:i w:val="0"/>
          <w:caps w:val="0"/>
          <w:color w:val="006666"/>
          <w:spacing w:val="8"/>
          <w:sz w:val="24"/>
          <w:szCs w:val="24"/>
          <w:shd w:val="clear" w:fill="FFFFFF"/>
        </w:rPr>
        <w:t>3</w:t>
      </w:r>
      <w:r>
        <w:rPr>
          <w:rStyle w:val="22"/>
          <w:rFonts w:hint="eastAsia" w:ascii="微软雅黑" w:hAnsi="微软雅黑" w:eastAsia="微软雅黑" w:cs="微软雅黑"/>
          <w:i w:val="0"/>
          <w:caps w:val="0"/>
          <w:color w:val="333333"/>
          <w:spacing w:val="8"/>
          <w:sz w:val="24"/>
          <w:szCs w:val="24"/>
          <w:shd w:val="clear" w:fill="FFFFFF"/>
        </w:rPr>
        <w:t>、Container: 服务运行容器。</w:t>
      </w:r>
    </w:p>
    <w:p>
      <w:pPr>
        <w:pStyle w:val="7"/>
        <w:rPr>
          <w:rFonts w:hint="eastAsia"/>
        </w:rPr>
      </w:pPr>
      <w:r>
        <w:rPr>
          <w:rFonts w:hint="eastAsia"/>
        </w:rPr>
        <w:t>调用关系说明</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1、服务容器负责启动，加载，运行服务提供者。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cs="微软雅黑"/>
          <w:i w:val="0"/>
          <w:caps w:val="0"/>
          <w:color w:val="555555"/>
          <w:spacing w:val="8"/>
          <w:sz w:val="24"/>
          <w:szCs w:val="24"/>
          <w:shd w:val="clear" w:fill="FFFFFF"/>
          <w:lang w:val="en-US" w:eastAsia="zh-CN"/>
        </w:rPr>
        <w:tab/>
      </w:r>
      <w:r>
        <w:rPr>
          <w:rFonts w:hint="eastAsia" w:ascii="微软雅黑" w:hAnsi="微软雅黑" w:eastAsia="微软雅黑" w:cs="微软雅黑"/>
          <w:i w:val="0"/>
          <w:caps w:val="0"/>
          <w:color w:val="555555"/>
          <w:spacing w:val="8"/>
          <w:sz w:val="24"/>
          <w:szCs w:val="24"/>
          <w:shd w:val="clear" w:fill="FFFFFF"/>
        </w:rPr>
        <w:t>2、服务提供者在启动时，向注册中心注册自己提供的服务。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cs="微软雅黑"/>
          <w:i w:val="0"/>
          <w:caps w:val="0"/>
          <w:color w:val="555555"/>
          <w:spacing w:val="8"/>
          <w:sz w:val="24"/>
          <w:szCs w:val="24"/>
          <w:shd w:val="clear" w:fill="FFFFFF"/>
          <w:lang w:val="en-US" w:eastAsia="zh-CN"/>
        </w:rPr>
        <w:tab/>
      </w:r>
      <w:r>
        <w:rPr>
          <w:rFonts w:hint="eastAsia" w:ascii="微软雅黑" w:hAnsi="微软雅黑" w:eastAsia="微软雅黑" w:cs="微软雅黑"/>
          <w:i w:val="0"/>
          <w:caps w:val="0"/>
          <w:color w:val="555555"/>
          <w:spacing w:val="8"/>
          <w:sz w:val="24"/>
          <w:szCs w:val="24"/>
          <w:shd w:val="clear" w:fill="FFFFFF"/>
        </w:rPr>
        <w:t>3、服务消费者在启动时，向注册中心订阅自己所需的服务。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cs="微软雅黑"/>
          <w:i w:val="0"/>
          <w:caps w:val="0"/>
          <w:color w:val="555555"/>
          <w:spacing w:val="8"/>
          <w:sz w:val="24"/>
          <w:szCs w:val="24"/>
          <w:shd w:val="clear" w:fill="FFFFFF"/>
          <w:lang w:val="en-US" w:eastAsia="zh-CN"/>
        </w:rPr>
        <w:tab/>
      </w:r>
      <w:r>
        <w:rPr>
          <w:rFonts w:hint="eastAsia" w:ascii="微软雅黑" w:hAnsi="微软雅黑" w:eastAsia="微软雅黑" w:cs="微软雅黑"/>
          <w:i w:val="0"/>
          <w:caps w:val="0"/>
          <w:color w:val="555555"/>
          <w:spacing w:val="8"/>
          <w:sz w:val="24"/>
          <w:szCs w:val="24"/>
          <w:shd w:val="clear" w:fill="FFFFFF"/>
        </w:rPr>
        <w:t>4、注册中心返回服务提供者地址列表给消费者，如果有变更，注册中心将基于长连接推送变更数据给消费者。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cs="微软雅黑"/>
          <w:i w:val="0"/>
          <w:caps w:val="0"/>
          <w:color w:val="555555"/>
          <w:spacing w:val="8"/>
          <w:sz w:val="24"/>
          <w:szCs w:val="24"/>
          <w:shd w:val="clear" w:fill="FFFFFF"/>
          <w:lang w:val="en-US" w:eastAsia="zh-CN"/>
        </w:rPr>
        <w:tab/>
      </w:r>
      <w:r>
        <w:rPr>
          <w:rFonts w:hint="eastAsia" w:ascii="微软雅黑" w:hAnsi="微软雅黑" w:eastAsia="微软雅黑" w:cs="微软雅黑"/>
          <w:i w:val="0"/>
          <w:caps w:val="0"/>
          <w:color w:val="555555"/>
          <w:spacing w:val="8"/>
          <w:sz w:val="24"/>
          <w:szCs w:val="24"/>
          <w:shd w:val="clear" w:fill="FFFFFF"/>
        </w:rPr>
        <w:t>5、服务消费者，从提供者地址列表中，基于软负载均衡算法，选一台提供者进行调用，如果调用失败，再选另一台调用。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cs="微软雅黑"/>
          <w:i w:val="0"/>
          <w:caps w:val="0"/>
          <w:color w:val="555555"/>
          <w:spacing w:val="8"/>
          <w:sz w:val="24"/>
          <w:szCs w:val="24"/>
          <w:shd w:val="clear" w:fill="FFFFFF"/>
          <w:lang w:val="en-US" w:eastAsia="zh-CN"/>
        </w:rPr>
        <w:tab/>
      </w:r>
      <w:r>
        <w:rPr>
          <w:rFonts w:hint="eastAsia" w:ascii="微软雅黑" w:hAnsi="微软雅黑" w:eastAsia="微软雅黑" w:cs="微软雅黑"/>
          <w:i w:val="0"/>
          <w:caps w:val="0"/>
          <w:color w:val="555555"/>
          <w:spacing w:val="8"/>
          <w:sz w:val="24"/>
          <w:szCs w:val="24"/>
          <w:shd w:val="clear" w:fill="FFFFFF"/>
        </w:rPr>
        <w:t>6、服务消费者和提供者，在内存中累计调用次数和调用时间，定时每分钟发送一次统计数据到监控中心。</w:t>
      </w:r>
    </w:p>
    <w:p>
      <w:pPr>
        <w:pStyle w:val="6"/>
        <w:rPr>
          <w:rFonts w:hint="eastAsia"/>
        </w:rPr>
      </w:pPr>
      <w:r>
        <w:rPr>
          <w:rFonts w:hint="eastAsia"/>
        </w:rPr>
        <w:t>3 dubbo的特性</w:t>
      </w:r>
    </w:p>
    <w:p>
      <w:pPr>
        <w:pStyle w:val="7"/>
        <w:rPr>
          <w:rFonts w:hint="eastAsia"/>
        </w:rPr>
      </w:pPr>
      <w:r>
        <w:rPr>
          <w:rFonts w:hint="eastAsia"/>
        </w:rPr>
        <w:t>(1) 连通性</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shd w:val="clear" w:fill="FFFFFF"/>
        </w:rPr>
      </w:pPr>
      <w:r>
        <w:rPr>
          <w:rFonts w:hint="eastAsia" w:ascii="微软雅黑" w:hAnsi="微软雅黑" w:eastAsia="微软雅黑" w:cs="微软雅黑"/>
          <w:i w:val="0"/>
          <w:caps w:val="0"/>
          <w:color w:val="555555"/>
          <w:spacing w:val="8"/>
          <w:sz w:val="24"/>
          <w:szCs w:val="24"/>
          <w:shd w:val="clear" w:fill="FFFFFF"/>
        </w:rPr>
        <w:t>注册中心负责服务地址的注册与查找，相当于目录服务，服务提供者和消费者只在启动时与注册中心交互，注册中心不转发请求，压力较小监控中心负责统计各服务调用次数，调用时间等，统计先在内存汇总后每分钟一次发送到监控中心服务器，并以报表展示服务提供者向注册中心注册其提供的服务，并汇报调用时间到监控中心，此时间不包含网络开销服务消费者向注册中心获取服务提供者地址列表，并根据负载算法直接调用提供者，同时汇报调用时间到监控中心，此时间包含网络开销注册中心，服务提供者，服务消费者三者之间均为长连接，监控中心除外注册中心通过长连接感知服务提供者的存在，服务提供者宕机，注册中心将立即推送事件通知消费者注册中心和监控中心全部宕机，不影响已运行的提供者和消费者，消费者在本地缓存了提供者列表 </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注册中心和监控中心都是可选的，服务消费者可以直连服务提供者</w:t>
      </w:r>
    </w:p>
    <w:p>
      <w:pPr>
        <w:pStyle w:val="7"/>
        <w:rPr>
          <w:rFonts w:hint="eastAsia"/>
        </w:rPr>
      </w:pPr>
      <w:r>
        <w:rPr>
          <w:rFonts w:hint="eastAsia"/>
        </w:rPr>
        <w:t>(2) 健状性</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监控中心宕掉不影响使用，只是丢失部分采样数据数据库宕掉后，注册中心仍能通过缓存提供服务列表查询，但不能注册新服务注册中心对等集群，任意一台宕掉后，将自动切换到另一台注册中心全部宕掉后，服务提供者和服务消费者仍能通过本地缓存通讯服务提供者无状态，任意一台宕掉后，不影响使用服务提供者全部宕掉后，服务消费者应用将无法使用，并无限次重连等待服务提供者恢复</w:t>
      </w:r>
    </w:p>
    <w:p>
      <w:pPr>
        <w:pStyle w:val="7"/>
        <w:rPr>
          <w:rFonts w:hint="eastAsia"/>
        </w:rPr>
      </w:pPr>
      <w:r>
        <w:rPr>
          <w:rFonts w:hint="eastAsia"/>
        </w:rPr>
        <w:t>(3) 伸缩性</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注册中心为对等集群，可动态增加机器部署实例，所有客户端将自动发现新的注册中心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cs="微软雅黑"/>
          <w:i w:val="0"/>
          <w:caps w:val="0"/>
          <w:color w:val="555555"/>
          <w:spacing w:val="8"/>
          <w:sz w:val="24"/>
          <w:szCs w:val="24"/>
          <w:shd w:val="clear" w:fill="FFFFFF"/>
          <w:lang w:val="en-US" w:eastAsia="zh-CN"/>
        </w:rPr>
        <w:tab/>
      </w:r>
      <w:r>
        <w:rPr>
          <w:rFonts w:hint="eastAsia" w:ascii="微软雅黑" w:hAnsi="微软雅黑" w:eastAsia="微软雅黑" w:cs="微软雅黑"/>
          <w:i w:val="0"/>
          <w:caps w:val="0"/>
          <w:color w:val="555555"/>
          <w:spacing w:val="8"/>
          <w:sz w:val="24"/>
          <w:szCs w:val="24"/>
          <w:shd w:val="clear" w:fill="FFFFFF"/>
        </w:rPr>
        <w:t>服务提供者无状态，可动态增加机器部署实例，注册中心将推送新的服务提供者信息给消费者</w:t>
      </w:r>
    </w:p>
    <w:p>
      <w:pPr>
        <w:pStyle w:val="7"/>
        <w:rPr>
          <w:rFonts w:hint="eastAsia"/>
        </w:rPr>
      </w:pPr>
      <w:r>
        <w:rPr>
          <w:rFonts w:hint="eastAsia"/>
        </w:rPr>
        <w:t>(4) 升级性</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当服务集群规模进一步扩大，带动IT治理结构进一步升级，需要实现动态部署，进行流动计算，现有分布式服务架构不会带来阻力：</w:t>
      </w:r>
    </w:p>
    <w:p>
      <w:pPr>
        <w:pStyle w:val="6"/>
        <w:rPr>
          <w:rFonts w:hint="eastAsia" w:ascii="微软雅黑" w:hAnsi="微软雅黑" w:eastAsia="微软雅黑" w:cs="微软雅黑"/>
          <w:sz w:val="24"/>
          <w:szCs w:val="24"/>
        </w:rPr>
      </w:pPr>
      <w:r>
        <w:rPr>
          <w:rFonts w:hint="eastAsia"/>
        </w:rPr>
        <w:t>4 dubbo的调用方式</w:t>
      </w:r>
    </w:p>
    <w:p>
      <w:pPr>
        <w:pStyle w:val="7"/>
        <w:rPr>
          <w:rFonts w:hint="eastAsia"/>
        </w:rPr>
      </w:pPr>
      <w:r>
        <w:rPr>
          <w:rFonts w:hint="eastAsia"/>
        </w:rPr>
        <w:t>异步调用</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基于NIO的非阻塞实现并行调用，客户端不需要启动多线程即可完成并行调用多个远程服务，相对多线程开销较小。</w:t>
      </w:r>
    </w:p>
    <w:p>
      <w:pPr>
        <w:pStyle w:val="7"/>
        <w:rPr>
          <w:rFonts w:hint="eastAsia" w:ascii="微软雅黑" w:hAnsi="微软雅黑" w:eastAsia="微软雅黑" w:cs="微软雅黑"/>
          <w:sz w:val="24"/>
          <w:szCs w:val="24"/>
        </w:rPr>
      </w:pPr>
      <w:r>
        <w:rPr>
          <w:rFonts w:hint="eastAsia"/>
        </w:rPr>
        <w:t>本地调用</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本地调用，使用了Injvm协议，是一个伪协议，它不开启端口，不发起远程调用，只在JVM内直接关联，但执行Dubbo的Filter链。</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Define injvm protocol:</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DEFFDC"/>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rPr>
      </w:pPr>
      <w:r>
        <w:rPr>
          <w:rFonts w:hint="eastAsia" w:ascii="微软雅黑" w:hAnsi="微软雅黑" w:eastAsia="微软雅黑" w:cs="微软雅黑"/>
          <w:i w:val="0"/>
          <w:caps w:val="0"/>
          <w:color w:val="333333"/>
          <w:spacing w:val="8"/>
          <w:sz w:val="24"/>
          <w:szCs w:val="24"/>
          <w:shd w:val="clear" w:fill="DEFFDC"/>
        </w:rPr>
        <w:t>&lt;</w:t>
      </w:r>
      <w:r>
        <w:rPr>
          <w:rFonts w:hint="eastAsia" w:ascii="微软雅黑" w:hAnsi="微软雅黑" w:eastAsia="微软雅黑" w:cs="微软雅黑"/>
          <w:i w:val="0"/>
          <w:caps w:val="0"/>
          <w:color w:val="20999D"/>
          <w:spacing w:val="8"/>
          <w:sz w:val="24"/>
          <w:szCs w:val="24"/>
          <w:shd w:val="clear" w:fill="DEFFDC"/>
        </w:rPr>
        <w:t>dubbo</w:t>
      </w:r>
      <w:r>
        <w:rPr>
          <w:rFonts w:hint="eastAsia" w:ascii="微软雅黑" w:hAnsi="微软雅黑" w:eastAsia="微软雅黑" w:cs="微软雅黑"/>
          <w:i w:val="0"/>
          <w:caps w:val="0"/>
          <w:color w:val="333333"/>
          <w:spacing w:val="8"/>
          <w:sz w:val="24"/>
          <w:szCs w:val="24"/>
          <w:shd w:val="clear" w:fill="DEFFDC"/>
        </w:rPr>
        <w:t>:protocol name=</w:t>
      </w:r>
      <w:r>
        <w:rPr>
          <w:rFonts w:hint="eastAsia" w:ascii="微软雅黑" w:hAnsi="微软雅黑" w:eastAsia="微软雅黑" w:cs="微软雅黑"/>
          <w:b/>
          <w:i w:val="0"/>
          <w:caps w:val="0"/>
          <w:color w:val="008000"/>
          <w:spacing w:val="8"/>
          <w:sz w:val="24"/>
          <w:szCs w:val="24"/>
          <w:shd w:val="clear" w:fill="DEFFDC"/>
        </w:rPr>
        <w:t xml:space="preserve">"injvm" </w:t>
      </w:r>
      <w:r>
        <w:rPr>
          <w:rFonts w:hint="eastAsia" w:ascii="微软雅黑" w:hAnsi="微软雅黑" w:eastAsia="微软雅黑" w:cs="微软雅黑"/>
          <w:i w:val="0"/>
          <w:caps w:val="0"/>
          <w:color w:val="333333"/>
          <w:spacing w:val="8"/>
          <w:sz w:val="24"/>
          <w:szCs w:val="24"/>
          <w:shd w:val="clear" w:fill="DEFFDC"/>
        </w:rPr>
        <w:t>/&gt;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Set default protocol:</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DEFFDC"/>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rPr>
      </w:pPr>
      <w:r>
        <w:rPr>
          <w:rFonts w:hint="eastAsia" w:ascii="微软雅黑" w:hAnsi="微软雅黑" w:eastAsia="微软雅黑" w:cs="微软雅黑"/>
          <w:i w:val="0"/>
          <w:caps w:val="0"/>
          <w:color w:val="333333"/>
          <w:spacing w:val="8"/>
          <w:sz w:val="24"/>
          <w:szCs w:val="24"/>
          <w:shd w:val="clear" w:fill="DEFFDC"/>
        </w:rPr>
        <w:t>&lt;</w:t>
      </w:r>
      <w:r>
        <w:rPr>
          <w:rFonts w:hint="eastAsia" w:ascii="微软雅黑" w:hAnsi="微软雅黑" w:eastAsia="微软雅黑" w:cs="微软雅黑"/>
          <w:i w:val="0"/>
          <w:caps w:val="0"/>
          <w:color w:val="20999D"/>
          <w:spacing w:val="8"/>
          <w:sz w:val="24"/>
          <w:szCs w:val="24"/>
          <w:shd w:val="clear" w:fill="DEFFDC"/>
        </w:rPr>
        <w:t>dubbo</w:t>
      </w:r>
      <w:r>
        <w:rPr>
          <w:rFonts w:hint="eastAsia" w:ascii="微软雅黑" w:hAnsi="微软雅黑" w:eastAsia="微软雅黑" w:cs="微软雅黑"/>
          <w:i w:val="0"/>
          <w:caps w:val="0"/>
          <w:color w:val="333333"/>
          <w:spacing w:val="8"/>
          <w:sz w:val="24"/>
          <w:szCs w:val="24"/>
          <w:shd w:val="clear" w:fill="DEFFDC"/>
        </w:rPr>
        <w:t>:provider protocol=</w:t>
      </w:r>
      <w:r>
        <w:rPr>
          <w:rFonts w:hint="eastAsia" w:ascii="微软雅黑" w:hAnsi="微软雅黑" w:eastAsia="微软雅黑" w:cs="微软雅黑"/>
          <w:b/>
          <w:i w:val="0"/>
          <w:caps w:val="0"/>
          <w:color w:val="008000"/>
          <w:spacing w:val="8"/>
          <w:sz w:val="24"/>
          <w:szCs w:val="24"/>
          <w:shd w:val="clear" w:fill="DEFFDC"/>
        </w:rPr>
        <w:t xml:space="preserve">"injvm" </w:t>
      </w:r>
      <w:r>
        <w:rPr>
          <w:rFonts w:hint="eastAsia" w:ascii="微软雅黑" w:hAnsi="微软雅黑" w:eastAsia="微软雅黑" w:cs="微软雅黑"/>
          <w:i w:val="0"/>
          <w:caps w:val="0"/>
          <w:color w:val="333333"/>
          <w:spacing w:val="8"/>
          <w:sz w:val="24"/>
          <w:szCs w:val="24"/>
          <w:shd w:val="clear" w:fill="DEFFDC"/>
        </w:rPr>
        <w:t>/&gt;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Set service protocol:</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DEFFDC"/>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rPr>
      </w:pPr>
      <w:r>
        <w:rPr>
          <w:rFonts w:hint="eastAsia" w:ascii="微软雅黑" w:hAnsi="微软雅黑" w:eastAsia="微软雅黑" w:cs="微软雅黑"/>
          <w:i w:val="0"/>
          <w:caps w:val="0"/>
          <w:color w:val="333333"/>
          <w:spacing w:val="8"/>
          <w:sz w:val="24"/>
          <w:szCs w:val="24"/>
          <w:shd w:val="clear" w:fill="DEFFDC"/>
        </w:rPr>
        <w:t>&lt;</w:t>
      </w:r>
      <w:r>
        <w:rPr>
          <w:rFonts w:hint="eastAsia" w:ascii="微软雅黑" w:hAnsi="微软雅黑" w:eastAsia="微软雅黑" w:cs="微软雅黑"/>
          <w:i w:val="0"/>
          <w:caps w:val="0"/>
          <w:color w:val="20999D"/>
          <w:spacing w:val="8"/>
          <w:sz w:val="24"/>
          <w:szCs w:val="24"/>
          <w:shd w:val="clear" w:fill="DEFFDC"/>
        </w:rPr>
        <w:t>dubbo</w:t>
      </w:r>
      <w:r>
        <w:rPr>
          <w:rFonts w:hint="eastAsia" w:ascii="微软雅黑" w:hAnsi="微软雅黑" w:eastAsia="微软雅黑" w:cs="微软雅黑"/>
          <w:i w:val="0"/>
          <w:caps w:val="0"/>
          <w:color w:val="333333"/>
          <w:spacing w:val="8"/>
          <w:sz w:val="24"/>
          <w:szCs w:val="24"/>
          <w:shd w:val="clear" w:fill="DEFFDC"/>
        </w:rPr>
        <w:t>:service protocol=</w:t>
      </w:r>
      <w:r>
        <w:rPr>
          <w:rFonts w:hint="eastAsia" w:ascii="微软雅黑" w:hAnsi="微软雅黑" w:eastAsia="微软雅黑" w:cs="微软雅黑"/>
          <w:b/>
          <w:i w:val="0"/>
          <w:caps w:val="0"/>
          <w:color w:val="008000"/>
          <w:spacing w:val="8"/>
          <w:sz w:val="24"/>
          <w:szCs w:val="24"/>
          <w:shd w:val="clear" w:fill="DEFFDC"/>
        </w:rPr>
        <w:t xml:space="preserve">"injvm" </w:t>
      </w:r>
      <w:r>
        <w:rPr>
          <w:rFonts w:hint="eastAsia" w:ascii="微软雅黑" w:hAnsi="微软雅黑" w:eastAsia="微软雅黑" w:cs="微软雅黑"/>
          <w:i w:val="0"/>
          <w:caps w:val="0"/>
          <w:color w:val="333333"/>
          <w:spacing w:val="8"/>
          <w:sz w:val="24"/>
          <w:szCs w:val="24"/>
          <w:shd w:val="clear" w:fill="DEFFDC"/>
        </w:rPr>
        <w:t>/&gt;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Use injvm first: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DEFFDC"/>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rPr>
      </w:pPr>
      <w:r>
        <w:rPr>
          <w:rFonts w:hint="eastAsia" w:ascii="微软雅黑" w:hAnsi="微软雅黑" w:eastAsia="微软雅黑" w:cs="微软雅黑"/>
          <w:i w:val="0"/>
          <w:caps w:val="0"/>
          <w:color w:val="333333"/>
          <w:spacing w:val="8"/>
          <w:sz w:val="24"/>
          <w:szCs w:val="24"/>
          <w:shd w:val="clear" w:fill="DEFFDC"/>
        </w:rPr>
        <w:t>&lt;</w:t>
      </w:r>
      <w:r>
        <w:rPr>
          <w:rFonts w:hint="eastAsia" w:ascii="微软雅黑" w:hAnsi="微软雅黑" w:eastAsia="微软雅黑" w:cs="微软雅黑"/>
          <w:i w:val="0"/>
          <w:caps w:val="0"/>
          <w:color w:val="20999D"/>
          <w:spacing w:val="8"/>
          <w:sz w:val="24"/>
          <w:szCs w:val="24"/>
          <w:shd w:val="clear" w:fill="DEFFDC"/>
        </w:rPr>
        <w:t>dubbo</w:t>
      </w:r>
      <w:r>
        <w:rPr>
          <w:rFonts w:hint="eastAsia" w:ascii="微软雅黑" w:hAnsi="微软雅黑" w:eastAsia="微软雅黑" w:cs="微软雅黑"/>
          <w:i w:val="0"/>
          <w:caps w:val="0"/>
          <w:color w:val="333333"/>
          <w:spacing w:val="8"/>
          <w:sz w:val="24"/>
          <w:szCs w:val="24"/>
          <w:shd w:val="clear" w:fill="DEFFDC"/>
        </w:rPr>
        <w:t>:consumer injvm=</w:t>
      </w:r>
      <w:r>
        <w:rPr>
          <w:rFonts w:hint="eastAsia" w:ascii="微软雅黑" w:hAnsi="微软雅黑" w:eastAsia="微软雅黑" w:cs="微软雅黑"/>
          <w:b/>
          <w:i w:val="0"/>
          <w:caps w:val="0"/>
          <w:color w:val="008000"/>
          <w:spacing w:val="8"/>
          <w:sz w:val="24"/>
          <w:szCs w:val="24"/>
          <w:shd w:val="clear" w:fill="DEFFDC"/>
        </w:rPr>
        <w:t xml:space="preserve">"true" </w:t>
      </w:r>
      <w:r>
        <w:rPr>
          <w:rFonts w:hint="eastAsia" w:ascii="微软雅黑" w:hAnsi="微软雅黑" w:eastAsia="微软雅黑" w:cs="微软雅黑"/>
          <w:i w:val="0"/>
          <w:caps w:val="0"/>
          <w:color w:val="333333"/>
          <w:spacing w:val="8"/>
          <w:sz w:val="24"/>
          <w:szCs w:val="24"/>
          <w:shd w:val="clear" w:fill="DEFFDC"/>
        </w:rPr>
        <w:t>.../&gt;</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&lt;</w:t>
      </w:r>
      <w:r>
        <w:rPr>
          <w:rFonts w:hint="eastAsia" w:ascii="微软雅黑" w:hAnsi="微软雅黑" w:eastAsia="微软雅黑" w:cs="微软雅黑"/>
          <w:i w:val="0"/>
          <w:caps w:val="0"/>
          <w:color w:val="20999D"/>
          <w:spacing w:val="8"/>
          <w:sz w:val="24"/>
          <w:szCs w:val="24"/>
          <w:shd w:val="clear" w:fill="DEFFDC"/>
        </w:rPr>
        <w:t>dubbo</w:t>
      </w:r>
      <w:r>
        <w:rPr>
          <w:rFonts w:hint="eastAsia" w:ascii="微软雅黑" w:hAnsi="微软雅黑" w:eastAsia="微软雅黑" w:cs="微软雅黑"/>
          <w:i w:val="0"/>
          <w:caps w:val="0"/>
          <w:color w:val="333333"/>
          <w:spacing w:val="8"/>
          <w:sz w:val="24"/>
          <w:szCs w:val="24"/>
          <w:shd w:val="clear" w:fill="DEFFDC"/>
        </w:rPr>
        <w:t>:provider injvm=</w:t>
      </w:r>
      <w:r>
        <w:rPr>
          <w:rFonts w:hint="eastAsia" w:ascii="微软雅黑" w:hAnsi="微软雅黑" w:eastAsia="微软雅黑" w:cs="微软雅黑"/>
          <w:b/>
          <w:i w:val="0"/>
          <w:caps w:val="0"/>
          <w:color w:val="008000"/>
          <w:spacing w:val="8"/>
          <w:sz w:val="24"/>
          <w:szCs w:val="24"/>
          <w:shd w:val="clear" w:fill="DEFFDC"/>
        </w:rPr>
        <w:t xml:space="preserve">"true" </w:t>
      </w:r>
      <w:r>
        <w:rPr>
          <w:rFonts w:hint="eastAsia" w:ascii="微软雅黑" w:hAnsi="微软雅黑" w:eastAsia="微软雅黑" w:cs="微软雅黑"/>
          <w:i w:val="0"/>
          <w:caps w:val="0"/>
          <w:color w:val="333333"/>
          <w:spacing w:val="8"/>
          <w:sz w:val="24"/>
          <w:szCs w:val="24"/>
          <w:shd w:val="clear" w:fill="DEFFDC"/>
        </w:rPr>
        <w:t>.../&gt;</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或</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&lt;</w:t>
      </w:r>
      <w:r>
        <w:rPr>
          <w:rFonts w:hint="eastAsia" w:ascii="微软雅黑" w:hAnsi="微软雅黑" w:eastAsia="微软雅黑" w:cs="微软雅黑"/>
          <w:i w:val="0"/>
          <w:caps w:val="0"/>
          <w:color w:val="20999D"/>
          <w:spacing w:val="8"/>
          <w:sz w:val="24"/>
          <w:szCs w:val="24"/>
          <w:shd w:val="clear" w:fill="DEFFDC"/>
        </w:rPr>
        <w:t>dubbo</w:t>
      </w:r>
      <w:r>
        <w:rPr>
          <w:rFonts w:hint="eastAsia" w:ascii="微软雅黑" w:hAnsi="微软雅黑" w:eastAsia="微软雅黑" w:cs="微软雅黑"/>
          <w:i w:val="0"/>
          <w:caps w:val="0"/>
          <w:color w:val="333333"/>
          <w:spacing w:val="8"/>
          <w:sz w:val="24"/>
          <w:szCs w:val="24"/>
          <w:shd w:val="clear" w:fill="DEFFDC"/>
        </w:rPr>
        <w:t>:reference injvm=</w:t>
      </w:r>
      <w:r>
        <w:rPr>
          <w:rFonts w:hint="eastAsia" w:ascii="微软雅黑" w:hAnsi="微软雅黑" w:eastAsia="微软雅黑" w:cs="微软雅黑"/>
          <w:b/>
          <w:i w:val="0"/>
          <w:caps w:val="0"/>
          <w:color w:val="008000"/>
          <w:spacing w:val="8"/>
          <w:sz w:val="24"/>
          <w:szCs w:val="24"/>
          <w:shd w:val="clear" w:fill="DEFFDC"/>
        </w:rPr>
        <w:t xml:space="preserve">"true" </w:t>
      </w:r>
      <w:r>
        <w:rPr>
          <w:rFonts w:hint="eastAsia" w:ascii="微软雅黑" w:hAnsi="微软雅黑" w:eastAsia="微软雅黑" w:cs="微软雅黑"/>
          <w:i w:val="0"/>
          <w:caps w:val="0"/>
          <w:color w:val="333333"/>
          <w:spacing w:val="8"/>
          <w:sz w:val="24"/>
          <w:szCs w:val="24"/>
          <w:shd w:val="clear" w:fill="DEFFDC"/>
        </w:rPr>
        <w:t>.../&gt;</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&lt;</w:t>
      </w:r>
      <w:r>
        <w:rPr>
          <w:rFonts w:hint="eastAsia" w:ascii="微软雅黑" w:hAnsi="微软雅黑" w:eastAsia="微软雅黑" w:cs="微软雅黑"/>
          <w:i w:val="0"/>
          <w:caps w:val="0"/>
          <w:color w:val="20999D"/>
          <w:spacing w:val="8"/>
          <w:sz w:val="24"/>
          <w:szCs w:val="24"/>
          <w:shd w:val="clear" w:fill="DEFFDC"/>
        </w:rPr>
        <w:t>dubbo</w:t>
      </w:r>
      <w:r>
        <w:rPr>
          <w:rFonts w:hint="eastAsia" w:ascii="微软雅黑" w:hAnsi="微软雅黑" w:eastAsia="微软雅黑" w:cs="微软雅黑"/>
          <w:i w:val="0"/>
          <w:caps w:val="0"/>
          <w:color w:val="333333"/>
          <w:spacing w:val="8"/>
          <w:sz w:val="24"/>
          <w:szCs w:val="24"/>
          <w:shd w:val="clear" w:fill="DEFFDC"/>
        </w:rPr>
        <w:t>:service injvm=</w:t>
      </w:r>
      <w:r>
        <w:rPr>
          <w:rFonts w:hint="eastAsia" w:ascii="微软雅黑" w:hAnsi="微软雅黑" w:eastAsia="微软雅黑" w:cs="微软雅黑"/>
          <w:b/>
          <w:i w:val="0"/>
          <w:caps w:val="0"/>
          <w:color w:val="008000"/>
          <w:spacing w:val="8"/>
          <w:sz w:val="24"/>
          <w:szCs w:val="24"/>
          <w:shd w:val="clear" w:fill="DEFFDC"/>
        </w:rPr>
        <w:t xml:space="preserve">"true" </w:t>
      </w:r>
      <w:r>
        <w:rPr>
          <w:rFonts w:hint="eastAsia" w:ascii="微软雅黑" w:hAnsi="微软雅黑" w:eastAsia="微软雅黑" w:cs="微软雅黑"/>
          <w:i w:val="0"/>
          <w:caps w:val="0"/>
          <w:color w:val="333333"/>
          <w:spacing w:val="8"/>
          <w:sz w:val="24"/>
          <w:szCs w:val="24"/>
          <w:shd w:val="clear" w:fill="DEFFDC"/>
        </w:rPr>
        <w:t>.../&gt;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注意：服务暴露与服务引用都需要声明injvm=“true”</w:t>
      </w:r>
    </w:p>
    <w:p>
      <w:pPr>
        <w:pStyle w:val="6"/>
        <w:rPr>
          <w:rFonts w:hint="eastAsia"/>
        </w:rPr>
      </w:pPr>
      <w:r>
        <w:rPr>
          <w:rFonts w:hint="eastAsia"/>
        </w:rPr>
        <w:t>5 dubbo支持的注册中心</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Dubbo提供的注册中心有如下几种类型可供选择：</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Multicast注册中心</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Zookeeper注册中心</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Redis注册中心</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Simple注册中心</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ZooKeeper是一个开源的分布式服务框架，它是Apache Hadoop项目的一个子项目，主要用来解决分布式应用场景中存在的一些问题，如：</w:t>
      </w:r>
      <w:r>
        <w:rPr>
          <w:rStyle w:val="18"/>
          <w:rFonts w:hint="eastAsia" w:ascii="微软雅黑" w:hAnsi="微软雅黑" w:eastAsia="微软雅黑" w:cs="微软雅黑"/>
          <w:i w:val="0"/>
          <w:caps w:val="0"/>
          <w:color w:val="555555"/>
          <w:spacing w:val="8"/>
          <w:sz w:val="24"/>
          <w:szCs w:val="24"/>
          <w:shd w:val="clear" w:fill="FFFFFF"/>
        </w:rPr>
        <w:t>统一命名服务、状态同步服务、集群管理、分布式应用配置管理等</w:t>
      </w:r>
      <w:r>
        <w:rPr>
          <w:rFonts w:hint="eastAsia" w:ascii="微软雅黑" w:hAnsi="微软雅黑" w:eastAsia="微软雅黑" w:cs="微软雅黑"/>
          <w:i w:val="0"/>
          <w:caps w:val="0"/>
          <w:color w:val="555555"/>
          <w:spacing w:val="8"/>
          <w:sz w:val="24"/>
          <w:szCs w:val="24"/>
          <w:shd w:val="clear" w:fill="FFFFFF"/>
        </w:rPr>
        <w:t>，它支持Standalone模式和分布式模式，在分布式模式下，能够为分布式应用提供高性能和可靠地协调服务，而且使用ZooKeeper可以大大简化分布式协调服务的实现，为开发分布式应用极大地降低了成本。</w:t>
      </w:r>
    </w:p>
    <w:p>
      <w:pPr>
        <w:pStyle w:val="7"/>
        <w:rPr>
          <w:rFonts w:hint="eastAsia"/>
        </w:rPr>
      </w:pPr>
      <w:r>
        <w:rPr>
          <w:rFonts w:hint="eastAsia"/>
        </w:rPr>
        <w:t>ZooKeeper总体架构</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ZooKeeper集群由一组Server节点组成，这一组Server节点中存在一个角色为Leader的节点，其他节点都为Follower。当客户端Client连接到ZooKeeper集群，并且执行写请求时，这些请求会被发送到Leader节点上，然后Leader节点上数据变更会同步到集群中其他的Follower节点。</w:t>
      </w:r>
    </w:p>
    <w:p>
      <w:pPr>
        <w:pStyle w:val="6"/>
        <w:rPr>
          <w:rFonts w:hint="eastAsia"/>
        </w:rPr>
      </w:pPr>
      <w:r>
        <w:rPr>
          <w:rFonts w:hint="eastAsia"/>
        </w:rPr>
        <w:t>6 dubbo支持的远程通信协议</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远程通信需要指定通信双方所约定的协议，在保证通信双方理解协议语义的基础上，还要保证高效、稳定的消息传输。Dubbo继承了当前主流的网络通信框架，主要包括如下几个：</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Mina</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Netty</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微软雅黑" w:hAnsi="微软雅黑" w:eastAsia="微软雅黑" w:cs="微软雅黑"/>
          <w:i w:val="0"/>
          <w:caps w:val="0"/>
          <w:color w:val="333333"/>
          <w:spacing w:val="8"/>
          <w:sz w:val="24"/>
          <w:szCs w:val="24"/>
        </w:rPr>
      </w:pPr>
      <w:r>
        <w:rPr>
          <w:rFonts w:hint="eastAsia" w:ascii="微软雅黑" w:hAnsi="微软雅黑" w:eastAsia="微软雅黑" w:cs="微软雅黑"/>
          <w:i w:val="0"/>
          <w:caps w:val="0"/>
          <w:color w:val="555555"/>
          <w:spacing w:val="8"/>
          <w:sz w:val="24"/>
          <w:szCs w:val="24"/>
          <w:shd w:val="clear" w:fill="FFFFFF"/>
        </w:rPr>
        <w:t>Grizzly</w:t>
      </w:r>
    </w:p>
    <w:p>
      <w:pPr>
        <w:pStyle w:val="6"/>
        <w:rPr>
          <w:rFonts w:hint="eastAsia"/>
        </w:rPr>
      </w:pPr>
      <w:r>
        <w:rPr>
          <w:rFonts w:hint="eastAsia"/>
        </w:rPr>
        <w:t>7 dubbo支持的远程调用协议</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Dubbo支持多种协议，如下所示：</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Dubbo协议</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Hessian协议</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HTTP协议</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RMI协议</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WebService协议</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Thrift协议</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Memcached协议</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微软雅黑" w:hAnsi="微软雅黑" w:eastAsia="微软雅黑" w:cs="微软雅黑"/>
          <w:i w:val="0"/>
          <w:caps w:val="0"/>
          <w:color w:val="333333"/>
          <w:spacing w:val="8"/>
          <w:sz w:val="24"/>
          <w:szCs w:val="24"/>
        </w:rPr>
      </w:pPr>
      <w:r>
        <w:rPr>
          <w:rFonts w:hint="eastAsia" w:ascii="微软雅黑" w:hAnsi="微软雅黑" w:eastAsia="微软雅黑" w:cs="微软雅黑"/>
          <w:i w:val="0"/>
          <w:caps w:val="0"/>
          <w:color w:val="555555"/>
          <w:spacing w:val="8"/>
          <w:sz w:val="24"/>
          <w:szCs w:val="24"/>
          <w:shd w:val="clear" w:fill="FFFFFF"/>
        </w:rPr>
        <w:t>Redis协议</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在通信过程中，不同的服务等级一般对应着不同的服务质量，那么选择合适的协议便是一件非常重要的事情。你可以根据你应用的创建来选择。</w:t>
      </w:r>
      <w:r>
        <w:rPr>
          <w:rFonts w:hint="eastAsia" w:ascii="微软雅黑" w:hAnsi="微软雅黑" w:cs="微软雅黑"/>
          <w:i w:val="0"/>
          <w:caps w:val="0"/>
          <w:color w:val="555555"/>
          <w:spacing w:val="8"/>
          <w:sz w:val="24"/>
          <w:szCs w:val="24"/>
          <w:shd w:val="clear" w:fill="FFFFFF"/>
          <w:lang w:val="en-US" w:eastAsia="zh-CN"/>
        </w:rPr>
        <w:tab/>
      </w:r>
      <w:r>
        <w:rPr>
          <w:rFonts w:hint="eastAsia" w:ascii="微软雅黑" w:hAnsi="微软雅黑" w:eastAsia="微软雅黑" w:cs="微软雅黑"/>
          <w:i w:val="0"/>
          <w:caps w:val="0"/>
          <w:color w:val="555555"/>
          <w:spacing w:val="8"/>
          <w:sz w:val="24"/>
          <w:szCs w:val="24"/>
          <w:shd w:val="clear" w:fill="FFFFFF"/>
        </w:rPr>
        <w:t>例如，使用RMI协议，一般会受到防火墙的限制，所以对于外部与内部进行通信的场景，就不要使用RMI协议，而是基于HTTP协议或者Hessian协议。</w:t>
      </w:r>
    </w:p>
    <w:p>
      <w:pPr>
        <w:pStyle w:val="6"/>
        <w:rPr>
          <w:rStyle w:val="28"/>
          <w:rFonts w:hint="eastAsia"/>
          <w:b/>
        </w:rPr>
      </w:pPr>
      <w:r>
        <w:rPr>
          <w:rFonts w:hint="eastAsia"/>
        </w:rPr>
        <w:t>8 dubbo集群容错和负载均衡</w:t>
      </w:r>
    </w:p>
    <w:p>
      <w:pPr>
        <w:pStyle w:val="7"/>
        <w:numPr>
          <w:ilvl w:val="0"/>
          <w:numId w:val="30"/>
        </w:numPr>
        <w:rPr>
          <w:rFonts w:hint="eastAsia"/>
        </w:rPr>
      </w:pPr>
      <w:r>
        <w:rPr>
          <w:rFonts w:hint="eastAsia"/>
        </w:rPr>
        <w:t>集群容错 </w:t>
      </w:r>
    </w:p>
    <w:p>
      <w:pPr>
        <w:pStyle w:val="16"/>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Chars="0" w:right="0" w:rightChars="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在集群调用失败时，Dubbo提供了多种容错方案，缺省为failover重试。</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left="0" w:right="0"/>
        <w:rPr>
          <w:rFonts w:hint="eastAsia" w:ascii="微软雅黑" w:hAnsi="微软雅黑" w:eastAsia="微软雅黑" w:cs="微软雅黑"/>
          <w:sz w:val="24"/>
          <w:szCs w:val="24"/>
        </w:rPr>
      </w:pPr>
      <w:r>
        <w:rPr>
          <w:rStyle w:val="52"/>
          <w:rFonts w:hint="eastAsia"/>
        </w:rPr>
        <w:t>Failover Cluster</w:t>
      </w:r>
      <w:r>
        <w:rPr>
          <w:rFonts w:hint="eastAsia" w:ascii="微软雅黑" w:hAnsi="微软雅黑" w:eastAsia="微软雅黑" w:cs="微软雅黑"/>
          <w:i w:val="0"/>
          <w:caps w:val="0"/>
          <w:color w:val="555555"/>
          <w:spacing w:val="8"/>
          <w:sz w:val="24"/>
          <w:szCs w:val="24"/>
          <w:shd w:val="clear" w:fill="FFFFFF"/>
        </w:rPr>
        <w:t>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eastAsia="微软雅黑" w:cs="微软雅黑"/>
          <w:i w:val="0"/>
          <w:caps w:val="0"/>
          <w:color w:val="555555"/>
          <w:spacing w:val="8"/>
          <w:sz w:val="24"/>
          <w:szCs w:val="24"/>
          <w:shd w:val="clear" w:fill="FFFFFF"/>
        </w:rPr>
        <w:t>失败自动切换，当出现失败，重试其它服务器。(缺省)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eastAsia="微软雅黑" w:cs="微软雅黑"/>
          <w:i w:val="0"/>
          <w:caps w:val="0"/>
          <w:color w:val="555555"/>
          <w:spacing w:val="8"/>
          <w:sz w:val="24"/>
          <w:szCs w:val="24"/>
          <w:shd w:val="clear" w:fill="FFFFFF"/>
        </w:rPr>
        <w:t>通常用于读操作，但重试会带来更长延迟。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eastAsia="微软雅黑" w:cs="微软雅黑"/>
          <w:i w:val="0"/>
          <w:caps w:val="0"/>
          <w:color w:val="555555"/>
          <w:spacing w:val="8"/>
          <w:sz w:val="24"/>
          <w:szCs w:val="24"/>
          <w:shd w:val="clear" w:fill="FFFFFF"/>
        </w:rPr>
        <w:t>可通过retries=“2”来设置重试次数(不含第一次)。</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left="0" w:right="0"/>
        <w:rPr>
          <w:rFonts w:hint="eastAsia" w:ascii="微软雅黑" w:hAnsi="微软雅黑" w:eastAsia="微软雅黑" w:cs="微软雅黑"/>
          <w:sz w:val="24"/>
          <w:szCs w:val="24"/>
        </w:rPr>
      </w:pPr>
      <w:r>
        <w:rPr>
          <w:rStyle w:val="52"/>
          <w:rFonts w:hint="eastAsia"/>
        </w:rPr>
        <w:t>Failfast Cluster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eastAsia="微软雅黑" w:cs="微软雅黑"/>
          <w:i w:val="0"/>
          <w:caps w:val="0"/>
          <w:color w:val="555555"/>
          <w:spacing w:val="8"/>
          <w:sz w:val="24"/>
          <w:szCs w:val="24"/>
          <w:shd w:val="clear" w:fill="FFFFFF"/>
        </w:rPr>
        <w:t>快速失败，只发起一次调用，失败立即报错。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eastAsia="微软雅黑" w:cs="微软雅黑"/>
          <w:i w:val="0"/>
          <w:caps w:val="0"/>
          <w:color w:val="555555"/>
          <w:spacing w:val="8"/>
          <w:sz w:val="24"/>
          <w:szCs w:val="24"/>
          <w:shd w:val="clear" w:fill="FFFFFF"/>
        </w:rPr>
        <w:t>通常用于非幂等性的写操作，比如新增记录。</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left="0" w:right="0"/>
        <w:rPr>
          <w:rFonts w:hint="eastAsia" w:ascii="微软雅黑" w:hAnsi="微软雅黑" w:eastAsia="微软雅黑" w:cs="微软雅黑"/>
          <w:sz w:val="24"/>
          <w:szCs w:val="24"/>
        </w:rPr>
      </w:pPr>
      <w:r>
        <w:rPr>
          <w:rStyle w:val="52"/>
          <w:rFonts w:hint="eastAsia"/>
        </w:rPr>
        <w:t>Failsafe Cluster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eastAsia="微软雅黑" w:cs="微软雅黑"/>
          <w:i w:val="0"/>
          <w:caps w:val="0"/>
          <w:color w:val="555555"/>
          <w:spacing w:val="8"/>
          <w:sz w:val="24"/>
          <w:szCs w:val="24"/>
          <w:shd w:val="clear" w:fill="FFFFFF"/>
        </w:rPr>
        <w:t>失败安全，出现异常时，直接忽略。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eastAsia="微软雅黑" w:cs="微软雅黑"/>
          <w:i w:val="0"/>
          <w:caps w:val="0"/>
          <w:color w:val="555555"/>
          <w:spacing w:val="8"/>
          <w:sz w:val="24"/>
          <w:szCs w:val="24"/>
          <w:shd w:val="clear" w:fill="FFFFFF"/>
        </w:rPr>
        <w:t>通常用于写入审计日志等操作。</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left="0" w:right="0"/>
        <w:rPr>
          <w:rFonts w:hint="eastAsia" w:ascii="微软雅黑" w:hAnsi="微软雅黑" w:eastAsia="微软雅黑" w:cs="微软雅黑"/>
          <w:sz w:val="24"/>
          <w:szCs w:val="24"/>
        </w:rPr>
      </w:pPr>
      <w:r>
        <w:rPr>
          <w:rStyle w:val="52"/>
          <w:rFonts w:hint="eastAsia"/>
        </w:rPr>
        <w:t>Failback Cluster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eastAsia="微软雅黑" w:cs="微软雅黑"/>
          <w:i w:val="0"/>
          <w:caps w:val="0"/>
          <w:color w:val="555555"/>
          <w:spacing w:val="8"/>
          <w:sz w:val="24"/>
          <w:szCs w:val="24"/>
          <w:shd w:val="clear" w:fill="FFFFFF"/>
        </w:rPr>
        <w:t>失败自动恢复，后台记录失败请求，定时重发。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eastAsia="微软雅黑" w:cs="微软雅黑"/>
          <w:i w:val="0"/>
          <w:caps w:val="0"/>
          <w:color w:val="555555"/>
          <w:spacing w:val="8"/>
          <w:sz w:val="24"/>
          <w:szCs w:val="24"/>
          <w:shd w:val="clear" w:fill="FFFFFF"/>
        </w:rPr>
        <w:t>通常用于消息通知操作。</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left="0" w:right="0"/>
        <w:rPr>
          <w:rFonts w:hint="eastAsia" w:ascii="微软雅黑" w:hAnsi="微软雅黑" w:eastAsia="微软雅黑" w:cs="微软雅黑"/>
          <w:sz w:val="24"/>
          <w:szCs w:val="24"/>
        </w:rPr>
      </w:pPr>
      <w:r>
        <w:rPr>
          <w:rStyle w:val="52"/>
          <w:rFonts w:hint="eastAsia"/>
        </w:rPr>
        <w:t>Forking Cluster</w:t>
      </w:r>
      <w:r>
        <w:rPr>
          <w:rFonts w:hint="eastAsia" w:ascii="微软雅黑" w:hAnsi="微软雅黑" w:eastAsia="微软雅黑" w:cs="微软雅黑"/>
          <w:i w:val="0"/>
          <w:caps w:val="0"/>
          <w:color w:val="555555"/>
          <w:spacing w:val="8"/>
          <w:sz w:val="24"/>
          <w:szCs w:val="24"/>
          <w:shd w:val="clear" w:fill="FFFFFF"/>
        </w:rPr>
        <w:t>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eastAsia="微软雅黑" w:cs="微软雅黑"/>
          <w:i w:val="0"/>
          <w:caps w:val="0"/>
          <w:color w:val="555555"/>
          <w:spacing w:val="8"/>
          <w:sz w:val="24"/>
          <w:szCs w:val="24"/>
          <w:shd w:val="clear" w:fill="FFFFFF"/>
        </w:rPr>
        <w:t>并行调用多个服务器，只要一个成功即返回。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eastAsia="微软雅黑" w:cs="微软雅黑"/>
          <w:i w:val="0"/>
          <w:caps w:val="0"/>
          <w:color w:val="555555"/>
          <w:spacing w:val="8"/>
          <w:sz w:val="24"/>
          <w:szCs w:val="24"/>
          <w:shd w:val="clear" w:fill="FFFFFF"/>
        </w:rPr>
        <w:t>通常用于实时性要求较高的读操作，但需要浪费更多服务资源。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eastAsia="微软雅黑" w:cs="微软雅黑"/>
          <w:i w:val="0"/>
          <w:caps w:val="0"/>
          <w:color w:val="555555"/>
          <w:spacing w:val="8"/>
          <w:sz w:val="24"/>
          <w:szCs w:val="24"/>
          <w:shd w:val="clear" w:fill="FFFFFF"/>
        </w:rPr>
        <w:t>可通过forks=“2”来设置最大并行数。</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left="0" w:right="0"/>
        <w:rPr>
          <w:rStyle w:val="28"/>
          <w:rFonts w:hint="eastAsia"/>
        </w:rPr>
      </w:pPr>
      <w:r>
        <w:rPr>
          <w:rStyle w:val="52"/>
          <w:rFonts w:hint="eastAsia"/>
        </w:rPr>
        <w:t>Broadcast Cluster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eastAsia="微软雅黑" w:cs="微软雅黑"/>
          <w:i w:val="0"/>
          <w:caps w:val="0"/>
          <w:color w:val="555555"/>
          <w:spacing w:val="8"/>
          <w:sz w:val="24"/>
          <w:szCs w:val="24"/>
          <w:shd w:val="clear" w:fill="FFFFFF"/>
        </w:rPr>
        <w:t>广播调用所有提供者，逐个调用，任意一台报错则报错。(2.1.0开始支持)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eastAsia="微软雅黑" w:cs="微软雅黑"/>
          <w:i w:val="0"/>
          <w:caps w:val="0"/>
          <w:color w:val="555555"/>
          <w:spacing w:val="8"/>
          <w:sz w:val="24"/>
          <w:szCs w:val="24"/>
          <w:shd w:val="clear" w:fill="FFFFFF"/>
        </w:rPr>
        <w:t>通常用于通知所有提供者更新缓存或日志等本地资源信息。</w:t>
      </w:r>
    </w:p>
    <w:p>
      <w:pPr>
        <w:pStyle w:val="7"/>
        <w:numPr>
          <w:ilvl w:val="0"/>
          <w:numId w:val="30"/>
        </w:numPr>
        <w:rPr>
          <w:rFonts w:hint="eastAsia"/>
        </w:rPr>
      </w:pPr>
      <w:r>
        <w:rPr>
          <w:rFonts w:hint="eastAsia"/>
        </w:rPr>
        <w:t>负载均衡 </w:t>
      </w:r>
    </w:p>
    <w:p>
      <w:pPr>
        <w:pStyle w:val="16"/>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right="0" w:rightChars="0"/>
        <w:rPr>
          <w:rFonts w:hint="eastAsia" w:ascii="微软雅黑" w:hAnsi="微软雅黑" w:eastAsia="微软雅黑" w:cs="微软雅黑"/>
          <w:sz w:val="24"/>
          <w:szCs w:val="24"/>
        </w:rPr>
      </w:pPr>
      <w:r>
        <w:rPr>
          <w:rStyle w:val="52"/>
          <w:rFonts w:hint="eastAsia"/>
        </w:rPr>
        <w:t>Random LoadBalance随机，按权重设置随机概率</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cs="微软雅黑"/>
          <w:i w:val="0"/>
          <w:caps w:val="0"/>
          <w:color w:val="555555"/>
          <w:spacing w:val="8"/>
          <w:sz w:val="24"/>
          <w:szCs w:val="24"/>
          <w:shd w:val="clear" w:fill="FFFFFF"/>
          <w:lang w:val="en-US" w:eastAsia="zh-CN"/>
        </w:rPr>
        <w:tab/>
      </w:r>
      <w:r>
        <w:rPr>
          <w:rFonts w:hint="eastAsia" w:ascii="微软雅黑" w:hAnsi="微软雅黑" w:eastAsia="微软雅黑" w:cs="微软雅黑"/>
          <w:i w:val="0"/>
          <w:caps w:val="0"/>
          <w:color w:val="555555"/>
          <w:spacing w:val="8"/>
          <w:sz w:val="24"/>
          <w:szCs w:val="24"/>
          <w:shd w:val="clear" w:fill="FFFFFF"/>
        </w:rPr>
        <w:t>在一个截面上碰撞的概率高，但调用量越大分布越均匀，而且按概率使用权重后也比较均匀，有利于动态调整提供者权重。</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right="0"/>
        <w:rPr>
          <w:rFonts w:hint="eastAsia" w:ascii="微软雅黑" w:hAnsi="微软雅黑" w:eastAsia="微软雅黑" w:cs="微软雅黑"/>
          <w:sz w:val="24"/>
          <w:szCs w:val="24"/>
        </w:rPr>
      </w:pPr>
      <w:r>
        <w:rPr>
          <w:rStyle w:val="52"/>
          <w:rFonts w:hint="eastAsia"/>
        </w:rPr>
        <w:t>RoundRobin LoadBalance 轮循，按公约后的权重设置轮循比率 </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cs="微软雅黑"/>
          <w:i w:val="0"/>
          <w:caps w:val="0"/>
          <w:color w:val="555555"/>
          <w:spacing w:val="8"/>
          <w:sz w:val="24"/>
          <w:szCs w:val="24"/>
          <w:shd w:val="clear" w:fill="FFFFFF"/>
          <w:lang w:val="en-US" w:eastAsia="zh-CN"/>
        </w:rPr>
        <w:tab/>
      </w:r>
      <w:r>
        <w:rPr>
          <w:rFonts w:hint="eastAsia" w:ascii="微软雅黑" w:hAnsi="微软雅黑" w:eastAsia="微软雅黑" w:cs="微软雅黑"/>
          <w:i w:val="0"/>
          <w:caps w:val="0"/>
          <w:color w:val="555555"/>
          <w:spacing w:val="8"/>
          <w:sz w:val="24"/>
          <w:szCs w:val="24"/>
          <w:shd w:val="clear" w:fill="FFFFFF"/>
        </w:rPr>
        <w:t>存在慢的提供者累积请求问题，比如：第二台机器很慢，但没挂，当请求调到第二台时就卡在那，久而久之，所有请求都卡在调到第二台上。</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left="0" w:right="0"/>
        <w:rPr>
          <w:rFonts w:hint="eastAsia" w:ascii="微软雅黑" w:hAnsi="微软雅黑" w:eastAsia="微软雅黑" w:cs="微软雅黑"/>
          <w:sz w:val="24"/>
          <w:szCs w:val="24"/>
        </w:rPr>
      </w:pPr>
      <w:r>
        <w:rPr>
          <w:rStyle w:val="52"/>
          <w:rFonts w:hint="eastAsia"/>
        </w:rPr>
        <w:t>LeastActive LoadBalance 最少活跃调用数，相同活跃数的随机，活跃数指调用前后计数差</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cs="微软雅黑"/>
          <w:i w:val="0"/>
          <w:caps w:val="0"/>
          <w:color w:val="555555"/>
          <w:spacing w:val="8"/>
          <w:sz w:val="24"/>
          <w:szCs w:val="24"/>
          <w:shd w:val="clear" w:fill="FFFFFF"/>
          <w:lang w:val="en-US" w:eastAsia="zh-CN"/>
        </w:rPr>
        <w:tab/>
      </w:r>
      <w:r>
        <w:rPr>
          <w:rFonts w:hint="eastAsia" w:ascii="微软雅黑" w:hAnsi="微软雅黑" w:eastAsia="微软雅黑" w:cs="微软雅黑"/>
          <w:i w:val="0"/>
          <w:caps w:val="0"/>
          <w:color w:val="555555"/>
          <w:spacing w:val="8"/>
          <w:sz w:val="24"/>
          <w:szCs w:val="24"/>
          <w:shd w:val="clear" w:fill="FFFFFF"/>
        </w:rPr>
        <w:t>使慢的提供者收到更少请求，因为越慢的提供者的调用前后计数差会越大。</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left="0" w:right="0"/>
        <w:rPr>
          <w:rFonts w:hint="eastAsia" w:ascii="微软雅黑" w:hAnsi="微软雅黑" w:eastAsia="微软雅黑" w:cs="微软雅黑"/>
          <w:sz w:val="24"/>
          <w:szCs w:val="24"/>
        </w:rPr>
      </w:pPr>
      <w:r>
        <w:rPr>
          <w:rStyle w:val="52"/>
          <w:rFonts w:hint="eastAsia"/>
        </w:rPr>
        <w:t>ConsistentHash LoadBalance 一致性Hash，相同参数的请求总是发到同一提供者</w:t>
      </w:r>
      <w:r>
        <w:rPr>
          <w:rFonts w:hint="eastAsia" w:ascii="微软雅黑" w:hAnsi="微软雅黑" w:eastAsia="微软雅黑" w:cs="微软雅黑"/>
          <w:i w:val="0"/>
          <w:caps w:val="0"/>
          <w:color w:val="555555"/>
          <w:spacing w:val="8"/>
          <w:sz w:val="24"/>
          <w:szCs w:val="24"/>
          <w:shd w:val="clear" w:fill="FFFFFF"/>
        </w:rPr>
        <w:br w:type="textWrapping"/>
      </w:r>
      <w:r>
        <w:rPr>
          <w:rFonts w:hint="eastAsia" w:ascii="微软雅黑" w:hAnsi="微软雅黑" w:cs="微软雅黑"/>
          <w:i w:val="0"/>
          <w:caps w:val="0"/>
          <w:color w:val="555555"/>
          <w:spacing w:val="8"/>
          <w:sz w:val="24"/>
          <w:szCs w:val="24"/>
          <w:shd w:val="clear" w:fill="FFFFFF"/>
          <w:lang w:val="en-US" w:eastAsia="zh-CN"/>
        </w:rPr>
        <w:tab/>
      </w:r>
      <w:r>
        <w:rPr>
          <w:rFonts w:hint="eastAsia" w:ascii="微软雅黑" w:hAnsi="微软雅黑" w:eastAsia="微软雅黑" w:cs="微软雅黑"/>
          <w:i w:val="0"/>
          <w:caps w:val="0"/>
          <w:color w:val="555555"/>
          <w:spacing w:val="8"/>
          <w:sz w:val="24"/>
          <w:szCs w:val="24"/>
          <w:shd w:val="clear" w:fill="FFFFFF"/>
        </w:rPr>
        <w:t>当某一台提供者挂时，原本发往该提供者的请求，基于虚拟节点，平摊到其它提供者，不会引起剧烈变动。</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配置如：</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DEFFDC"/>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rPr>
      </w:pPr>
      <w:r>
        <w:rPr>
          <w:rFonts w:hint="eastAsia" w:ascii="微软雅黑" w:hAnsi="微软雅黑" w:eastAsia="微软雅黑" w:cs="微软雅黑"/>
          <w:i w:val="0"/>
          <w:caps w:val="0"/>
          <w:color w:val="333333"/>
          <w:spacing w:val="8"/>
          <w:sz w:val="24"/>
          <w:szCs w:val="24"/>
          <w:shd w:val="clear" w:fill="DEFFDC"/>
        </w:rPr>
        <w:t>&lt;</w:t>
      </w:r>
      <w:r>
        <w:rPr>
          <w:rFonts w:hint="eastAsia" w:ascii="微软雅黑" w:hAnsi="微软雅黑" w:eastAsia="微软雅黑" w:cs="微软雅黑"/>
          <w:i w:val="0"/>
          <w:caps w:val="0"/>
          <w:color w:val="20999D"/>
          <w:spacing w:val="8"/>
          <w:sz w:val="24"/>
          <w:szCs w:val="24"/>
          <w:shd w:val="clear" w:fill="DEFFDC"/>
        </w:rPr>
        <w:t>dubbo</w:t>
      </w:r>
      <w:r>
        <w:rPr>
          <w:rFonts w:hint="eastAsia" w:ascii="微软雅黑" w:hAnsi="微软雅黑" w:eastAsia="微软雅黑" w:cs="微软雅黑"/>
          <w:i w:val="0"/>
          <w:caps w:val="0"/>
          <w:color w:val="333333"/>
          <w:spacing w:val="8"/>
          <w:sz w:val="24"/>
          <w:szCs w:val="24"/>
          <w:shd w:val="clear" w:fill="DEFFDC"/>
        </w:rPr>
        <w:t xml:space="preserve">:service </w:t>
      </w:r>
      <w:r>
        <w:rPr>
          <w:rFonts w:hint="eastAsia" w:ascii="微软雅黑" w:hAnsi="微软雅黑" w:eastAsia="微软雅黑" w:cs="微软雅黑"/>
          <w:b/>
          <w:i w:val="0"/>
          <w:caps w:val="0"/>
          <w:color w:val="000080"/>
          <w:spacing w:val="8"/>
          <w:sz w:val="24"/>
          <w:szCs w:val="24"/>
          <w:shd w:val="clear" w:fill="DEFFDC"/>
        </w:rPr>
        <w:t>interface</w:t>
      </w:r>
      <w:r>
        <w:rPr>
          <w:rFonts w:hint="eastAsia" w:ascii="微软雅黑" w:hAnsi="微软雅黑" w:eastAsia="微软雅黑" w:cs="微软雅黑"/>
          <w:i w:val="0"/>
          <w:caps w:val="0"/>
          <w:color w:val="333333"/>
          <w:spacing w:val="8"/>
          <w:sz w:val="24"/>
          <w:szCs w:val="24"/>
          <w:shd w:val="clear" w:fill="DEFFDC"/>
        </w:rPr>
        <w:t>=</w:t>
      </w:r>
      <w:r>
        <w:rPr>
          <w:rFonts w:hint="eastAsia" w:ascii="微软雅黑" w:hAnsi="微软雅黑" w:eastAsia="微软雅黑" w:cs="微软雅黑"/>
          <w:b/>
          <w:i w:val="0"/>
          <w:caps w:val="0"/>
          <w:color w:val="008000"/>
          <w:spacing w:val="8"/>
          <w:sz w:val="24"/>
          <w:szCs w:val="24"/>
          <w:shd w:val="clear" w:fill="DEFFDC"/>
        </w:rPr>
        <w:t xml:space="preserve">"..." </w:t>
      </w:r>
      <w:r>
        <w:rPr>
          <w:rFonts w:hint="eastAsia" w:ascii="微软雅黑" w:hAnsi="微软雅黑" w:eastAsia="微软雅黑" w:cs="微软雅黑"/>
          <w:i w:val="0"/>
          <w:caps w:val="0"/>
          <w:color w:val="333333"/>
          <w:spacing w:val="8"/>
          <w:sz w:val="24"/>
          <w:szCs w:val="24"/>
          <w:shd w:val="clear" w:fill="DEFFDC"/>
        </w:rPr>
        <w:t>loadbalance=</w:t>
      </w:r>
      <w:r>
        <w:rPr>
          <w:rFonts w:hint="eastAsia" w:ascii="微软雅黑" w:hAnsi="微软雅黑" w:eastAsia="微软雅黑" w:cs="微软雅黑"/>
          <w:b/>
          <w:i w:val="0"/>
          <w:caps w:val="0"/>
          <w:color w:val="008000"/>
          <w:spacing w:val="8"/>
          <w:sz w:val="24"/>
          <w:szCs w:val="24"/>
          <w:shd w:val="clear" w:fill="DEFFDC"/>
        </w:rPr>
        <w:t xml:space="preserve">"roundrobin" </w:t>
      </w:r>
      <w:r>
        <w:rPr>
          <w:rFonts w:hint="eastAsia" w:ascii="微软雅黑" w:hAnsi="微软雅黑" w:eastAsia="微软雅黑" w:cs="微软雅黑"/>
          <w:i w:val="0"/>
          <w:caps w:val="0"/>
          <w:color w:val="333333"/>
          <w:spacing w:val="8"/>
          <w:sz w:val="24"/>
          <w:szCs w:val="24"/>
          <w:shd w:val="clear" w:fill="DEFFDC"/>
        </w:rPr>
        <w:t>/&gt;</w:t>
      </w:r>
    </w:p>
    <w:p>
      <w:pPr>
        <w:pStyle w:val="6"/>
        <w:rPr>
          <w:rFonts w:hint="eastAsia"/>
        </w:rPr>
      </w:pPr>
      <w:r>
        <w:rPr>
          <w:rFonts w:hint="eastAsia"/>
        </w:rPr>
        <w:t>9 dubbo源代码结构</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Dubbo以包结构来组织各个模块，各个模块及其关系，如图所示：</w:t>
      </w:r>
    </w:p>
    <w:p>
      <w:pPr>
        <w:pStyle w:val="7"/>
        <w:rPr>
          <w:rFonts w:hint="eastAsia"/>
        </w:rPr>
      </w:pPr>
      <w:r>
        <w:rPr>
          <w:rFonts w:hint="eastAsia"/>
        </w:rPr>
        <w:t>dubbo-common 公共逻辑模块</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包括Util类和通用模型。</w:t>
      </w:r>
    </w:p>
    <w:p>
      <w:pPr>
        <w:pStyle w:val="7"/>
        <w:rPr>
          <w:rFonts w:hint="eastAsia"/>
        </w:rPr>
      </w:pPr>
      <w:r>
        <w:rPr>
          <w:rFonts w:hint="eastAsia"/>
        </w:rPr>
        <w:t>dubbo-remoting 远程通讯模块</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相当于Dubbo协议的实现，如果RPC用RMI协议则不需要使用此包。</w:t>
      </w:r>
    </w:p>
    <w:p>
      <w:pPr>
        <w:pStyle w:val="7"/>
        <w:rPr>
          <w:rFonts w:hint="eastAsia"/>
        </w:rPr>
      </w:pPr>
      <w:r>
        <w:rPr>
          <w:rFonts w:hint="eastAsia"/>
        </w:rPr>
        <w:t>dubbo-rpc 远程调用模块</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抽象各种协议，以及动态代理，只包含一对一的调用，不关心集群的管理。</w:t>
      </w:r>
    </w:p>
    <w:p>
      <w:pPr>
        <w:pStyle w:val="7"/>
        <w:rPr>
          <w:rFonts w:hint="eastAsia"/>
        </w:rPr>
      </w:pPr>
      <w:r>
        <w:rPr>
          <w:rFonts w:hint="eastAsia"/>
        </w:rPr>
        <w:t>dubbo-cluster 集群模块</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将多个服务提供方伪装为一个提供方，包括：负载均衡、容错、路由等，集群的地址列表可以是静态配置的，也可以是由注册中心下发。</w:t>
      </w:r>
    </w:p>
    <w:p>
      <w:pPr>
        <w:pStyle w:val="7"/>
        <w:rPr>
          <w:rFonts w:hint="eastAsia"/>
        </w:rPr>
      </w:pPr>
      <w:r>
        <w:rPr>
          <w:rFonts w:hint="eastAsia"/>
        </w:rPr>
        <w:t>dubbo-registry 注册中心模块</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基于注册中心下发地址的集群方式，以及对各种注册中心的抽象。</w:t>
      </w:r>
    </w:p>
    <w:p>
      <w:pPr>
        <w:pStyle w:val="7"/>
        <w:rPr>
          <w:rFonts w:hint="eastAsia"/>
        </w:rPr>
      </w:pPr>
      <w:r>
        <w:rPr>
          <w:rFonts w:hint="eastAsia"/>
        </w:rPr>
        <w:t>dubbo-monitor 监控模块</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统计服务调用次数，调用时间的，调用链跟踪的服务。</w:t>
      </w:r>
    </w:p>
    <w:p>
      <w:pPr>
        <w:pStyle w:val="7"/>
        <w:rPr>
          <w:rFonts w:hint="eastAsia"/>
        </w:rPr>
      </w:pPr>
      <w:r>
        <w:rPr>
          <w:rFonts w:hint="eastAsia"/>
        </w:rPr>
        <w:t>dubbo-config 配置模块</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是Dubbo对外的API，用户通过Config使用Dubbo，隐藏Dubbo所有细节。</w:t>
      </w:r>
    </w:p>
    <w:p>
      <w:pPr>
        <w:pStyle w:val="7"/>
        <w:rPr>
          <w:rFonts w:hint="eastAsia"/>
        </w:rPr>
      </w:pPr>
      <w:r>
        <w:rPr>
          <w:rFonts w:hint="eastAsia"/>
        </w:rPr>
        <w:t>dubbo-Container 容器模块</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left="0" w:right="0" w:firstLine="720" w:firstLineChars="0"/>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8"/>
          <w:sz w:val="24"/>
          <w:szCs w:val="24"/>
          <w:shd w:val="clear" w:fill="FFFFFF"/>
        </w:rPr>
        <w:t>是一个Standalone的容器，以简单的Main加载Spring启动，因为服务通常不需要Tomcat/JBoss等Web容器的特性，没必要用Web容器去加载服务。</w:t>
      </w:r>
    </w:p>
    <w:p>
      <w:pPr>
        <w:pStyle w:val="6"/>
        <w:rPr>
          <w:rFonts w:hint="eastAsia"/>
        </w:rPr>
      </w:pPr>
      <w:r>
        <w:rPr>
          <w:rFonts w:hint="eastAsia"/>
        </w:rPr>
        <w:t>10 Dubbo内核实现之SPI简单介绍</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shd w:val="clear" w:fill="FFFFFF"/>
        </w:rPr>
      </w:pPr>
      <w:r>
        <w:rPr>
          <w:rFonts w:hint="eastAsia" w:ascii="微软雅黑" w:hAnsi="微软雅黑" w:eastAsia="微软雅黑" w:cs="微软雅黑"/>
          <w:i w:val="0"/>
          <w:caps w:val="0"/>
          <w:color w:val="555555"/>
          <w:spacing w:val="8"/>
          <w:sz w:val="24"/>
          <w:szCs w:val="24"/>
          <w:shd w:val="clear" w:fill="FFFFFF"/>
        </w:rPr>
        <w:t>Dubbo采用微内核+插件体系，使得设计优雅，扩展性强。</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那所谓的微内核+插件体系是如何实现的呢！即我们定义了服务接口标准，让厂商去实现（如果不了解spi的请谷歌百度下）, jdk通过ServiceLoader类实现spi机制的服务查找功能。</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JDK实现spi服务查找: ServiceLoader</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首先定义下示例接口</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DEFFDC"/>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rPr>
      </w:pPr>
      <w:r>
        <w:rPr>
          <w:rFonts w:hint="eastAsia" w:ascii="微软雅黑" w:hAnsi="微软雅黑" w:eastAsia="微软雅黑" w:cs="微软雅黑"/>
          <w:b/>
          <w:i w:val="0"/>
          <w:caps w:val="0"/>
          <w:color w:val="000080"/>
          <w:spacing w:val="8"/>
          <w:sz w:val="24"/>
          <w:szCs w:val="24"/>
          <w:shd w:val="clear" w:fill="DEFFDC"/>
        </w:rPr>
        <w:t xml:space="preserve">package </w:t>
      </w:r>
      <w:r>
        <w:rPr>
          <w:rFonts w:hint="eastAsia" w:ascii="微软雅黑" w:hAnsi="微软雅黑" w:eastAsia="微软雅黑" w:cs="微软雅黑"/>
          <w:i w:val="0"/>
          <w:caps w:val="0"/>
          <w:color w:val="333333"/>
          <w:spacing w:val="8"/>
          <w:sz w:val="24"/>
          <w:szCs w:val="24"/>
          <w:shd w:val="clear" w:fill="DEFFDC"/>
        </w:rPr>
        <w:t>com.example;</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b/>
          <w:i w:val="0"/>
          <w:caps w:val="0"/>
          <w:color w:val="000080"/>
          <w:spacing w:val="8"/>
          <w:sz w:val="24"/>
          <w:szCs w:val="24"/>
          <w:shd w:val="clear" w:fill="DEFFDC"/>
        </w:rPr>
        <w:t xml:space="preserve">public interface </w:t>
      </w:r>
      <w:r>
        <w:rPr>
          <w:rFonts w:hint="eastAsia" w:ascii="微软雅黑" w:hAnsi="微软雅黑" w:eastAsia="微软雅黑" w:cs="微软雅黑"/>
          <w:i w:val="0"/>
          <w:caps w:val="0"/>
          <w:color w:val="333333"/>
          <w:spacing w:val="8"/>
          <w:sz w:val="24"/>
          <w:szCs w:val="24"/>
          <w:shd w:val="clear" w:fill="DEFFDC"/>
        </w:rPr>
        <w:t>Spi {</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booleanisSupport(String name);</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String sayHello();</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ServiceLoader会遍历所有jar查找META-INF/services/com.example.Spi文件</w:t>
      </w:r>
    </w:p>
    <w:p>
      <w:pPr>
        <w:pStyle w:val="7"/>
        <w:rPr>
          <w:rFonts w:hint="eastAsia"/>
        </w:rPr>
      </w:pPr>
      <w:r>
        <w:rPr>
          <w:rFonts w:hint="eastAsia"/>
        </w:rPr>
        <w:t>A厂商提供实现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DEFFDC"/>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rPr>
      </w:pPr>
      <w:r>
        <w:rPr>
          <w:rFonts w:hint="eastAsia" w:ascii="微软雅黑" w:hAnsi="微软雅黑" w:eastAsia="微软雅黑" w:cs="微软雅黑"/>
          <w:b/>
          <w:i w:val="0"/>
          <w:caps w:val="0"/>
          <w:color w:val="000080"/>
          <w:spacing w:val="8"/>
          <w:sz w:val="24"/>
          <w:szCs w:val="24"/>
          <w:shd w:val="clear" w:fill="DEFFDC"/>
        </w:rPr>
        <w:t xml:space="preserve">package </w:t>
      </w:r>
      <w:r>
        <w:rPr>
          <w:rFonts w:hint="eastAsia" w:ascii="微软雅黑" w:hAnsi="微软雅黑" w:eastAsia="微软雅黑" w:cs="微软雅黑"/>
          <w:i w:val="0"/>
          <w:caps w:val="0"/>
          <w:color w:val="333333"/>
          <w:spacing w:val="8"/>
          <w:sz w:val="24"/>
          <w:szCs w:val="24"/>
          <w:shd w:val="clear" w:fill="DEFFDC"/>
        </w:rPr>
        <w:t>com.a.example;</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b/>
          <w:i w:val="0"/>
          <w:caps w:val="0"/>
          <w:color w:val="000080"/>
          <w:spacing w:val="8"/>
          <w:sz w:val="24"/>
          <w:szCs w:val="24"/>
          <w:shd w:val="clear" w:fill="DEFFDC"/>
        </w:rPr>
        <w:t xml:space="preserve">public class </w:t>
      </w:r>
      <w:r>
        <w:rPr>
          <w:rFonts w:hint="eastAsia" w:ascii="微软雅黑" w:hAnsi="微软雅黑" w:eastAsia="微软雅黑" w:cs="微软雅黑"/>
          <w:i w:val="0"/>
          <w:caps w:val="0"/>
          <w:color w:val="333333"/>
          <w:spacing w:val="8"/>
          <w:sz w:val="24"/>
          <w:szCs w:val="24"/>
          <w:shd w:val="clear" w:fill="DEFFDC"/>
        </w:rPr>
        <w:t xml:space="preserve">SpiAImpl </w:t>
      </w:r>
      <w:r>
        <w:rPr>
          <w:rFonts w:hint="eastAsia" w:ascii="微软雅黑" w:hAnsi="微软雅黑" w:eastAsia="微软雅黑" w:cs="微软雅黑"/>
          <w:b/>
          <w:i w:val="0"/>
          <w:caps w:val="0"/>
          <w:color w:val="000080"/>
          <w:spacing w:val="8"/>
          <w:sz w:val="24"/>
          <w:szCs w:val="24"/>
          <w:shd w:val="clear" w:fill="DEFFDC"/>
        </w:rPr>
        <w:t xml:space="preserve">implements </w:t>
      </w:r>
      <w:r>
        <w:rPr>
          <w:rFonts w:hint="eastAsia" w:ascii="微软雅黑" w:hAnsi="微软雅黑" w:eastAsia="微软雅黑" w:cs="微软雅黑"/>
          <w:i w:val="0"/>
          <w:caps w:val="0"/>
          <w:color w:val="333333"/>
          <w:spacing w:val="8"/>
          <w:sz w:val="24"/>
          <w:szCs w:val="24"/>
          <w:shd w:val="clear" w:fill="DEFFDC"/>
        </w:rPr>
        <w:t>Spi {</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publicboolean isSupport(String name) {</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w:t>
      </w:r>
      <w:r>
        <w:rPr>
          <w:rFonts w:hint="eastAsia" w:ascii="微软雅黑" w:hAnsi="微软雅黑" w:eastAsia="微软雅黑" w:cs="微软雅黑"/>
          <w:b/>
          <w:i w:val="0"/>
          <w:caps w:val="0"/>
          <w:color w:val="000080"/>
          <w:spacing w:val="8"/>
          <w:sz w:val="24"/>
          <w:szCs w:val="24"/>
          <w:shd w:val="clear" w:fill="DEFFDC"/>
        </w:rPr>
        <w:t>return</w:t>
      </w:r>
      <w:r>
        <w:rPr>
          <w:rFonts w:hint="eastAsia" w:ascii="微软雅黑" w:hAnsi="微软雅黑" w:eastAsia="微软雅黑" w:cs="微软雅黑"/>
          <w:b/>
          <w:i w:val="0"/>
          <w:caps w:val="0"/>
          <w:color w:val="008000"/>
          <w:spacing w:val="8"/>
          <w:sz w:val="24"/>
          <w:szCs w:val="24"/>
          <w:shd w:val="clear" w:fill="DEFFDC"/>
        </w:rPr>
        <w:t>"SPIA"</w:t>
      </w:r>
      <w:r>
        <w:rPr>
          <w:rFonts w:hint="eastAsia" w:ascii="微软雅黑" w:hAnsi="微软雅黑" w:eastAsia="微软雅黑" w:cs="微软雅黑"/>
          <w:i w:val="0"/>
          <w:caps w:val="0"/>
          <w:color w:val="333333"/>
          <w:spacing w:val="8"/>
          <w:sz w:val="24"/>
          <w:szCs w:val="24"/>
          <w:shd w:val="clear" w:fill="DEFFDC"/>
        </w:rPr>
        <w:t>.equalsIgnoreCase(name.trim());</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w:t>
      </w:r>
      <w:r>
        <w:rPr>
          <w:rFonts w:hint="eastAsia" w:ascii="微软雅黑" w:hAnsi="微软雅黑" w:eastAsia="微软雅黑" w:cs="微软雅黑"/>
          <w:b/>
          <w:i w:val="0"/>
          <w:caps w:val="0"/>
          <w:color w:val="000080"/>
          <w:spacing w:val="8"/>
          <w:sz w:val="24"/>
          <w:szCs w:val="24"/>
          <w:shd w:val="clear" w:fill="DEFFDC"/>
        </w:rPr>
        <w:t xml:space="preserve">public </w:t>
      </w:r>
      <w:r>
        <w:rPr>
          <w:rFonts w:hint="eastAsia" w:ascii="微软雅黑" w:hAnsi="微软雅黑" w:eastAsia="微软雅黑" w:cs="微软雅黑"/>
          <w:i w:val="0"/>
          <w:caps w:val="0"/>
          <w:color w:val="333333"/>
          <w:spacing w:val="8"/>
          <w:sz w:val="24"/>
          <w:szCs w:val="24"/>
          <w:shd w:val="clear" w:fill="DEFFDC"/>
        </w:rPr>
        <w:t>String syaHello() {</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w:t>
      </w:r>
      <w:r>
        <w:rPr>
          <w:rFonts w:hint="eastAsia" w:ascii="微软雅黑" w:hAnsi="微软雅黑" w:eastAsia="微软雅黑" w:cs="微软雅黑"/>
          <w:b/>
          <w:i w:val="0"/>
          <w:caps w:val="0"/>
          <w:color w:val="000080"/>
          <w:spacing w:val="8"/>
          <w:sz w:val="24"/>
          <w:szCs w:val="24"/>
          <w:shd w:val="clear" w:fill="DEFFDC"/>
        </w:rPr>
        <w:t xml:space="preserve">return </w:t>
      </w:r>
      <w:r>
        <w:rPr>
          <w:rFonts w:hint="eastAsia" w:ascii="微软雅黑" w:hAnsi="微软雅黑" w:eastAsia="微软雅黑" w:cs="微软雅黑"/>
          <w:i w:val="0"/>
          <w:caps w:val="0"/>
          <w:color w:val="333333"/>
          <w:spacing w:val="8"/>
          <w:sz w:val="24"/>
          <w:szCs w:val="24"/>
          <w:shd w:val="clear" w:fill="DEFFDC"/>
        </w:rPr>
        <w:t>“hello 我是厂商A”;</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在A厂商提供的jar包中的META-INF/services/com.example.Spi文件内容为：</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com.a.example.SpiAImpl #厂商A的spi实现全路径类名</w:t>
      </w:r>
    </w:p>
    <w:p>
      <w:pPr>
        <w:pStyle w:val="7"/>
        <w:rPr>
          <w:rFonts w:hint="eastAsia"/>
        </w:rPr>
      </w:pPr>
      <w:r>
        <w:rPr>
          <w:rFonts w:hint="eastAsia"/>
        </w:rPr>
        <w:t>B厂商提供实现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DEFFDC"/>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rPr>
      </w:pPr>
      <w:r>
        <w:rPr>
          <w:rFonts w:hint="eastAsia" w:ascii="微软雅黑" w:hAnsi="微软雅黑" w:eastAsia="微软雅黑" w:cs="微软雅黑"/>
          <w:b/>
          <w:i w:val="0"/>
          <w:caps w:val="0"/>
          <w:color w:val="000080"/>
          <w:spacing w:val="8"/>
          <w:sz w:val="24"/>
          <w:szCs w:val="24"/>
          <w:shd w:val="clear" w:fill="DEFFDC"/>
        </w:rPr>
        <w:t xml:space="preserve">package </w:t>
      </w:r>
      <w:r>
        <w:rPr>
          <w:rFonts w:hint="eastAsia" w:ascii="微软雅黑" w:hAnsi="微软雅黑" w:eastAsia="微软雅黑" w:cs="微软雅黑"/>
          <w:i w:val="0"/>
          <w:caps w:val="0"/>
          <w:color w:val="333333"/>
          <w:spacing w:val="8"/>
          <w:sz w:val="24"/>
          <w:szCs w:val="24"/>
          <w:shd w:val="clear" w:fill="DEFFDC"/>
        </w:rPr>
        <w:t>com.b.example;</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b/>
          <w:i w:val="0"/>
          <w:caps w:val="0"/>
          <w:color w:val="000080"/>
          <w:spacing w:val="8"/>
          <w:sz w:val="24"/>
          <w:szCs w:val="24"/>
          <w:shd w:val="clear" w:fill="DEFFDC"/>
        </w:rPr>
        <w:t xml:space="preserve">public class </w:t>
      </w:r>
      <w:r>
        <w:rPr>
          <w:rFonts w:hint="eastAsia" w:ascii="微软雅黑" w:hAnsi="微软雅黑" w:eastAsia="微软雅黑" w:cs="微软雅黑"/>
          <w:i w:val="0"/>
          <w:caps w:val="0"/>
          <w:color w:val="333333"/>
          <w:spacing w:val="8"/>
          <w:sz w:val="24"/>
          <w:szCs w:val="24"/>
          <w:shd w:val="clear" w:fill="DEFFDC"/>
        </w:rPr>
        <w:t xml:space="preserve">SpiBImpl </w:t>
      </w:r>
      <w:r>
        <w:rPr>
          <w:rFonts w:hint="eastAsia" w:ascii="微软雅黑" w:hAnsi="微软雅黑" w:eastAsia="微软雅黑" w:cs="微软雅黑"/>
          <w:b/>
          <w:i w:val="0"/>
          <w:caps w:val="0"/>
          <w:color w:val="000080"/>
          <w:spacing w:val="8"/>
          <w:sz w:val="24"/>
          <w:szCs w:val="24"/>
          <w:shd w:val="clear" w:fill="DEFFDC"/>
        </w:rPr>
        <w:t xml:space="preserve">implements </w:t>
      </w:r>
      <w:r>
        <w:rPr>
          <w:rFonts w:hint="eastAsia" w:ascii="微软雅黑" w:hAnsi="微软雅黑" w:eastAsia="微软雅黑" w:cs="微软雅黑"/>
          <w:i w:val="0"/>
          <w:caps w:val="0"/>
          <w:color w:val="333333"/>
          <w:spacing w:val="8"/>
          <w:sz w:val="24"/>
          <w:szCs w:val="24"/>
          <w:shd w:val="clear" w:fill="DEFFDC"/>
        </w:rPr>
        <w:t>Spi {</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publicboolean isSupport(String name) {</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w:t>
      </w:r>
      <w:r>
        <w:rPr>
          <w:rFonts w:hint="eastAsia" w:ascii="微软雅黑" w:hAnsi="微软雅黑" w:eastAsia="微软雅黑" w:cs="微软雅黑"/>
          <w:b/>
          <w:i w:val="0"/>
          <w:caps w:val="0"/>
          <w:color w:val="000080"/>
          <w:spacing w:val="8"/>
          <w:sz w:val="24"/>
          <w:szCs w:val="24"/>
          <w:shd w:val="clear" w:fill="DEFFDC"/>
        </w:rPr>
        <w:t>return</w:t>
      </w:r>
      <w:r>
        <w:rPr>
          <w:rFonts w:hint="eastAsia" w:ascii="微软雅黑" w:hAnsi="微软雅黑" w:eastAsia="微软雅黑" w:cs="微软雅黑"/>
          <w:b/>
          <w:i w:val="0"/>
          <w:caps w:val="0"/>
          <w:color w:val="008000"/>
          <w:spacing w:val="8"/>
          <w:sz w:val="24"/>
          <w:szCs w:val="24"/>
          <w:shd w:val="clear" w:fill="DEFFDC"/>
        </w:rPr>
        <w:t>"SPIB"</w:t>
      </w:r>
      <w:r>
        <w:rPr>
          <w:rFonts w:hint="eastAsia" w:ascii="微软雅黑" w:hAnsi="微软雅黑" w:eastAsia="微软雅黑" w:cs="微软雅黑"/>
          <w:i w:val="0"/>
          <w:caps w:val="0"/>
          <w:color w:val="333333"/>
          <w:spacing w:val="8"/>
          <w:sz w:val="24"/>
          <w:szCs w:val="24"/>
          <w:shd w:val="clear" w:fill="DEFFDC"/>
        </w:rPr>
        <w:t>.equalsIgnoreCase(name.trim());</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w:t>
      </w:r>
      <w:r>
        <w:rPr>
          <w:rFonts w:hint="eastAsia" w:ascii="微软雅黑" w:hAnsi="微软雅黑" w:eastAsia="微软雅黑" w:cs="微软雅黑"/>
          <w:b/>
          <w:i w:val="0"/>
          <w:caps w:val="0"/>
          <w:color w:val="000080"/>
          <w:spacing w:val="8"/>
          <w:sz w:val="24"/>
          <w:szCs w:val="24"/>
          <w:shd w:val="clear" w:fill="DEFFDC"/>
        </w:rPr>
        <w:t xml:space="preserve">public </w:t>
      </w:r>
      <w:r>
        <w:rPr>
          <w:rFonts w:hint="eastAsia" w:ascii="微软雅黑" w:hAnsi="微软雅黑" w:eastAsia="微软雅黑" w:cs="微软雅黑"/>
          <w:i w:val="0"/>
          <w:caps w:val="0"/>
          <w:color w:val="333333"/>
          <w:spacing w:val="8"/>
          <w:sz w:val="24"/>
          <w:szCs w:val="24"/>
          <w:shd w:val="clear" w:fill="DEFFDC"/>
        </w:rPr>
        <w:t>String syaHello() {</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w:t>
      </w:r>
      <w:r>
        <w:rPr>
          <w:rFonts w:hint="eastAsia" w:ascii="微软雅黑" w:hAnsi="微软雅黑" w:eastAsia="微软雅黑" w:cs="微软雅黑"/>
          <w:b/>
          <w:i w:val="0"/>
          <w:caps w:val="0"/>
          <w:color w:val="000080"/>
          <w:spacing w:val="8"/>
          <w:sz w:val="24"/>
          <w:szCs w:val="24"/>
          <w:shd w:val="clear" w:fill="DEFFDC"/>
        </w:rPr>
        <w:t xml:space="preserve">return </w:t>
      </w:r>
      <w:r>
        <w:rPr>
          <w:rFonts w:hint="eastAsia" w:ascii="微软雅黑" w:hAnsi="微软雅黑" w:eastAsia="微软雅黑" w:cs="微软雅黑"/>
          <w:i w:val="0"/>
          <w:caps w:val="0"/>
          <w:color w:val="333333"/>
          <w:spacing w:val="8"/>
          <w:sz w:val="24"/>
          <w:szCs w:val="24"/>
          <w:shd w:val="clear" w:fill="DEFFDC"/>
        </w:rPr>
        <w:t>“hello 我是厂商B”;</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在B厂商提供的jar包中的META-INF/services/com.example.Spi文件内容为：</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com.b.example.SpiBImpl #厂商B的spi实现全路径类名</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ServiceLoader.load(Spi.class)读取厂商A、B提供jar包中的文件，ServiceLoader实现了Iterable接口可通过while for循环语句遍历出所有实现。</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720" w:firstLineChars="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一个接口多种实现，就如策略模式一样提供了策略的实现，但是没有提供策略的选择， 使用方可以根据isSupport方法根据业务传入厂商名来选择具体的厂商。</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DEFFDC"/>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rPr>
      </w:pPr>
      <w:r>
        <w:rPr>
          <w:rFonts w:hint="eastAsia" w:ascii="微软雅黑" w:hAnsi="微软雅黑" w:eastAsia="微软雅黑" w:cs="微软雅黑"/>
          <w:b/>
          <w:i w:val="0"/>
          <w:caps w:val="0"/>
          <w:color w:val="000080"/>
          <w:spacing w:val="8"/>
          <w:sz w:val="24"/>
          <w:szCs w:val="24"/>
          <w:shd w:val="clear" w:fill="DEFFDC"/>
        </w:rPr>
        <w:t xml:space="preserve">public class </w:t>
      </w:r>
      <w:r>
        <w:rPr>
          <w:rFonts w:hint="eastAsia" w:ascii="微软雅黑" w:hAnsi="微软雅黑" w:eastAsia="微软雅黑" w:cs="微软雅黑"/>
          <w:i w:val="0"/>
          <w:caps w:val="0"/>
          <w:color w:val="333333"/>
          <w:spacing w:val="8"/>
          <w:sz w:val="24"/>
          <w:szCs w:val="24"/>
          <w:shd w:val="clear" w:fill="DEFFDC"/>
        </w:rPr>
        <w:t>SpiFactory {</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w:t>
      </w:r>
      <w:r>
        <w:rPr>
          <w:rFonts w:hint="eastAsia" w:ascii="微软雅黑" w:hAnsi="微软雅黑" w:eastAsia="微软雅黑" w:cs="微软雅黑"/>
          <w:i/>
          <w:caps w:val="0"/>
          <w:color w:val="808080"/>
          <w:spacing w:val="8"/>
          <w:sz w:val="24"/>
          <w:szCs w:val="24"/>
          <w:shd w:val="clear" w:fill="DEFFDC"/>
        </w:rPr>
        <w:t>//读取配置获取所有实现</w:t>
      </w:r>
      <w:r>
        <w:rPr>
          <w:rFonts w:hint="eastAsia" w:ascii="微软雅黑" w:hAnsi="微软雅黑" w:eastAsia="微软雅黑" w:cs="微软雅黑"/>
          <w:i/>
          <w:caps w:val="0"/>
          <w:color w:val="808080"/>
          <w:spacing w:val="8"/>
          <w:sz w:val="24"/>
          <w:szCs w:val="24"/>
          <w:shd w:val="clear" w:fill="DEFFDC"/>
        </w:rPr>
        <w:br w:type="textWrapping"/>
      </w:r>
      <w:r>
        <w:rPr>
          <w:rFonts w:hint="eastAsia" w:ascii="微软雅黑" w:hAnsi="微软雅黑" w:eastAsia="微软雅黑" w:cs="微软雅黑"/>
          <w:i/>
          <w:caps w:val="0"/>
          <w:color w:val="808080"/>
          <w:spacing w:val="8"/>
          <w:sz w:val="24"/>
          <w:szCs w:val="24"/>
          <w:shd w:val="clear" w:fill="DEFFDC"/>
        </w:rPr>
        <w:t xml:space="preserve">    </w:t>
      </w:r>
      <w:r>
        <w:rPr>
          <w:rFonts w:hint="eastAsia" w:ascii="微软雅黑" w:hAnsi="微软雅黑" w:eastAsia="微软雅黑" w:cs="微软雅黑"/>
          <w:i w:val="0"/>
          <w:caps w:val="0"/>
          <w:color w:val="333333"/>
          <w:spacing w:val="8"/>
          <w:sz w:val="24"/>
          <w:szCs w:val="24"/>
          <w:shd w:val="clear" w:fill="DEFFDC"/>
        </w:rPr>
        <w:t xml:space="preserve">privatestatic ServiceLoader spiLoader = </w:t>
      </w:r>
      <w:r>
        <w:rPr>
          <w:rFonts w:hint="eastAsia" w:ascii="微软雅黑" w:hAnsi="微软雅黑" w:eastAsia="微软雅黑" w:cs="微软雅黑"/>
          <w:b/>
          <w:i w:val="0"/>
          <w:caps w:val="0"/>
          <w:color w:val="660E7A"/>
          <w:spacing w:val="8"/>
          <w:sz w:val="24"/>
          <w:szCs w:val="24"/>
          <w:shd w:val="clear" w:fill="DEFFDC"/>
        </w:rPr>
        <w:t>ServiceLoader</w:t>
      </w:r>
      <w:r>
        <w:rPr>
          <w:rFonts w:hint="eastAsia" w:ascii="微软雅黑" w:hAnsi="微软雅黑" w:eastAsia="微软雅黑" w:cs="微软雅黑"/>
          <w:i w:val="0"/>
          <w:caps w:val="0"/>
          <w:color w:val="333333"/>
          <w:spacing w:val="8"/>
          <w:sz w:val="24"/>
          <w:szCs w:val="24"/>
          <w:shd w:val="clear" w:fill="DEFFDC"/>
        </w:rPr>
        <w:t>.load(Spi.</w:t>
      </w:r>
      <w:r>
        <w:rPr>
          <w:rFonts w:hint="eastAsia" w:ascii="微软雅黑" w:hAnsi="微软雅黑" w:eastAsia="微软雅黑" w:cs="微软雅黑"/>
          <w:b/>
          <w:i w:val="0"/>
          <w:caps w:val="0"/>
          <w:color w:val="000080"/>
          <w:spacing w:val="8"/>
          <w:sz w:val="24"/>
          <w:szCs w:val="24"/>
          <w:shd w:val="clear" w:fill="DEFFDC"/>
        </w:rPr>
        <w:t>class</w:t>
      </w:r>
      <w:r>
        <w:rPr>
          <w:rFonts w:hint="eastAsia" w:ascii="微软雅黑" w:hAnsi="微软雅黑" w:eastAsia="微软雅黑" w:cs="微软雅黑"/>
          <w:i w:val="0"/>
          <w:caps w:val="0"/>
          <w:color w:val="333333"/>
          <w:spacing w:val="8"/>
          <w:sz w:val="24"/>
          <w:szCs w:val="24"/>
          <w:shd w:val="clear" w:fill="DEFFDC"/>
        </w:rPr>
        <w:t>);</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w:t>
      </w:r>
      <w:r>
        <w:rPr>
          <w:rFonts w:hint="eastAsia" w:ascii="微软雅黑" w:hAnsi="微软雅黑" w:eastAsia="微软雅黑" w:cs="微软雅黑"/>
          <w:i/>
          <w:caps w:val="0"/>
          <w:color w:val="808080"/>
          <w:spacing w:val="8"/>
          <w:sz w:val="24"/>
          <w:szCs w:val="24"/>
          <w:shd w:val="clear" w:fill="DEFFDC"/>
        </w:rPr>
        <w:t>//根据名字选取对应实现</w:t>
      </w:r>
      <w:r>
        <w:rPr>
          <w:rFonts w:hint="eastAsia" w:ascii="微软雅黑" w:hAnsi="微软雅黑" w:eastAsia="微软雅黑" w:cs="微软雅黑"/>
          <w:i/>
          <w:caps w:val="0"/>
          <w:color w:val="808080"/>
          <w:spacing w:val="8"/>
          <w:sz w:val="24"/>
          <w:szCs w:val="24"/>
          <w:shd w:val="clear" w:fill="DEFFDC"/>
        </w:rPr>
        <w:br w:type="textWrapping"/>
      </w:r>
      <w:r>
        <w:rPr>
          <w:rFonts w:hint="eastAsia" w:ascii="微软雅黑" w:hAnsi="微软雅黑" w:eastAsia="微软雅黑" w:cs="微软雅黑"/>
          <w:i/>
          <w:caps w:val="0"/>
          <w:color w:val="808080"/>
          <w:spacing w:val="8"/>
          <w:sz w:val="24"/>
          <w:szCs w:val="24"/>
          <w:shd w:val="clear" w:fill="DEFFDC"/>
        </w:rPr>
        <w:t xml:space="preserve">    </w:t>
      </w:r>
      <w:r>
        <w:rPr>
          <w:rFonts w:hint="eastAsia" w:ascii="微软雅黑" w:hAnsi="微软雅黑" w:eastAsia="微软雅黑" w:cs="微软雅黑"/>
          <w:i w:val="0"/>
          <w:caps w:val="0"/>
          <w:color w:val="333333"/>
          <w:spacing w:val="8"/>
          <w:sz w:val="24"/>
          <w:szCs w:val="24"/>
          <w:shd w:val="clear" w:fill="DEFFDC"/>
        </w:rPr>
        <w:t>publicstatic Spi getSpi(String name) {</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w:t>
      </w:r>
      <w:r>
        <w:rPr>
          <w:rFonts w:hint="eastAsia" w:ascii="微软雅黑" w:hAnsi="微软雅黑" w:eastAsia="微软雅黑" w:cs="微软雅黑"/>
          <w:b/>
          <w:i w:val="0"/>
          <w:caps w:val="0"/>
          <w:color w:val="000080"/>
          <w:spacing w:val="8"/>
          <w:sz w:val="24"/>
          <w:szCs w:val="24"/>
          <w:shd w:val="clear" w:fill="DEFFDC"/>
        </w:rPr>
        <w:t>for</w:t>
      </w:r>
      <w:r>
        <w:rPr>
          <w:rFonts w:hint="eastAsia" w:ascii="微软雅黑" w:hAnsi="微软雅黑" w:eastAsia="微软雅黑" w:cs="微软雅黑"/>
          <w:i w:val="0"/>
          <w:caps w:val="0"/>
          <w:color w:val="333333"/>
          <w:spacing w:val="8"/>
          <w:sz w:val="24"/>
          <w:szCs w:val="24"/>
          <w:shd w:val="clear" w:fill="DEFFDC"/>
        </w:rPr>
        <w:t>(Spi spi : spiLoader) {</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w:t>
      </w:r>
      <w:r>
        <w:rPr>
          <w:rFonts w:hint="eastAsia" w:ascii="微软雅黑" w:hAnsi="微软雅黑" w:eastAsia="微软雅黑" w:cs="微软雅黑"/>
          <w:b/>
          <w:i w:val="0"/>
          <w:caps w:val="0"/>
          <w:color w:val="000080"/>
          <w:spacing w:val="8"/>
          <w:sz w:val="24"/>
          <w:szCs w:val="24"/>
          <w:shd w:val="clear" w:fill="DEFFDC"/>
        </w:rPr>
        <w:t>if</w:t>
      </w:r>
      <w:r>
        <w:rPr>
          <w:rFonts w:hint="eastAsia" w:ascii="微软雅黑" w:hAnsi="微软雅黑" w:eastAsia="微软雅黑" w:cs="微软雅黑"/>
          <w:i w:val="0"/>
          <w:caps w:val="0"/>
          <w:color w:val="333333"/>
          <w:spacing w:val="8"/>
          <w:sz w:val="24"/>
          <w:szCs w:val="24"/>
          <w:shd w:val="clear" w:fill="DEFFDC"/>
        </w:rPr>
        <w:t>(spi.isSupport(name) ) {</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returnspi;</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returnnull;</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w:t>
      </w:r>
    </w:p>
    <w:p>
      <w:pPr>
        <w:pStyle w:val="7"/>
        <w:rPr>
          <w:rFonts w:hint="eastAsia"/>
        </w:rPr>
      </w:pPr>
      <w:r>
        <w:rPr>
          <w:rFonts w:hint="eastAsia"/>
        </w:rPr>
        <w:t>SPI接口定义</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i w:val="0"/>
          <w:caps w:val="0"/>
          <w:color w:val="555555"/>
          <w:spacing w:val="8"/>
          <w:sz w:val="24"/>
          <w:szCs w:val="24"/>
        </w:rPr>
      </w:pPr>
      <w:r>
        <w:rPr>
          <w:rFonts w:hint="eastAsia" w:ascii="微软雅黑" w:hAnsi="微软雅黑" w:eastAsia="微软雅黑" w:cs="微软雅黑"/>
          <w:i w:val="0"/>
          <w:caps w:val="0"/>
          <w:color w:val="555555"/>
          <w:spacing w:val="8"/>
          <w:sz w:val="24"/>
          <w:szCs w:val="24"/>
          <w:shd w:val="clear" w:fill="FFFFFF"/>
        </w:rPr>
        <w:t>定义了@SPI注解</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DEFFDC"/>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rPr>
      </w:pPr>
      <w:r>
        <w:rPr>
          <w:rFonts w:hint="eastAsia" w:ascii="微软雅黑" w:hAnsi="微软雅黑" w:eastAsia="微软雅黑" w:cs="微软雅黑"/>
          <w:b/>
          <w:i w:val="0"/>
          <w:caps w:val="0"/>
          <w:color w:val="000080"/>
          <w:spacing w:val="8"/>
          <w:sz w:val="24"/>
          <w:szCs w:val="24"/>
          <w:shd w:val="clear" w:fill="DEFFDC"/>
        </w:rPr>
        <w:t xml:space="preserve">public </w:t>
      </w:r>
      <w:r>
        <w:rPr>
          <w:rFonts w:hint="eastAsia" w:ascii="微软雅黑" w:hAnsi="微软雅黑" w:eastAsia="微软雅黑" w:cs="微软雅黑"/>
          <w:i w:val="0"/>
          <w:caps w:val="0"/>
          <w:color w:val="333333"/>
          <w:spacing w:val="8"/>
          <w:sz w:val="24"/>
          <w:szCs w:val="24"/>
          <w:shd w:val="clear" w:fill="DEFFDC"/>
        </w:rPr>
        <w:t>@</w:t>
      </w:r>
      <w:r>
        <w:rPr>
          <w:rFonts w:hint="eastAsia" w:ascii="微软雅黑" w:hAnsi="微软雅黑" w:eastAsia="微软雅黑" w:cs="微软雅黑"/>
          <w:b/>
          <w:i w:val="0"/>
          <w:caps w:val="0"/>
          <w:color w:val="000080"/>
          <w:spacing w:val="8"/>
          <w:sz w:val="24"/>
          <w:szCs w:val="24"/>
          <w:shd w:val="clear" w:fill="DEFFDC"/>
        </w:rPr>
        <w:t xml:space="preserve">interface </w:t>
      </w:r>
      <w:r>
        <w:rPr>
          <w:rFonts w:hint="eastAsia" w:ascii="微软雅黑" w:hAnsi="微软雅黑" w:eastAsia="微软雅黑" w:cs="微软雅黑"/>
          <w:i w:val="0"/>
          <w:caps w:val="0"/>
          <w:color w:val="808000"/>
          <w:spacing w:val="8"/>
          <w:sz w:val="24"/>
          <w:szCs w:val="24"/>
          <w:shd w:val="clear" w:fill="DEFFDC"/>
        </w:rPr>
        <w:t xml:space="preserve">SPI </w:t>
      </w:r>
      <w:r>
        <w:rPr>
          <w:rFonts w:hint="eastAsia" w:ascii="微软雅黑" w:hAnsi="微软雅黑" w:eastAsia="微软雅黑" w:cs="微软雅黑"/>
          <w:i w:val="0"/>
          <w:caps w:val="0"/>
          <w:color w:val="333333"/>
          <w:spacing w:val="8"/>
          <w:sz w:val="24"/>
          <w:szCs w:val="24"/>
          <w:shd w:val="clear" w:fill="DEFFDC"/>
        </w:rPr>
        <w:t>{</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Stringvalue() </w:t>
      </w:r>
      <w:r>
        <w:rPr>
          <w:rFonts w:hint="eastAsia" w:ascii="微软雅黑" w:hAnsi="微软雅黑" w:eastAsia="微软雅黑" w:cs="微软雅黑"/>
          <w:b/>
          <w:i w:val="0"/>
          <w:caps w:val="0"/>
          <w:color w:val="000080"/>
          <w:spacing w:val="8"/>
          <w:sz w:val="24"/>
          <w:szCs w:val="24"/>
          <w:shd w:val="clear" w:fill="DEFFDC"/>
        </w:rPr>
        <w:t xml:space="preserve">default </w:t>
      </w:r>
      <w:r>
        <w:rPr>
          <w:rFonts w:hint="eastAsia" w:ascii="微软雅黑" w:hAnsi="微软雅黑" w:eastAsia="微软雅黑" w:cs="微软雅黑"/>
          <w:b/>
          <w:i w:val="0"/>
          <w:caps w:val="0"/>
          <w:color w:val="008000"/>
          <w:spacing w:val="8"/>
          <w:sz w:val="24"/>
          <w:szCs w:val="24"/>
          <w:shd w:val="clear" w:fill="DEFFDC"/>
        </w:rPr>
        <w:t>""</w:t>
      </w:r>
      <w:r>
        <w:rPr>
          <w:rFonts w:hint="eastAsia" w:ascii="微软雅黑" w:hAnsi="微软雅黑" w:eastAsia="微软雅黑" w:cs="微软雅黑"/>
          <w:i w:val="0"/>
          <w:caps w:val="0"/>
          <w:color w:val="333333"/>
          <w:spacing w:val="8"/>
          <w:sz w:val="24"/>
          <w:szCs w:val="24"/>
          <w:shd w:val="clear" w:fill="DEFFDC"/>
        </w:rPr>
        <w:t xml:space="preserve">; </w:t>
      </w:r>
      <w:r>
        <w:rPr>
          <w:rFonts w:hint="eastAsia" w:ascii="微软雅黑" w:hAnsi="微软雅黑" w:eastAsia="微软雅黑" w:cs="微软雅黑"/>
          <w:i/>
          <w:caps w:val="0"/>
          <w:color w:val="808080"/>
          <w:spacing w:val="8"/>
          <w:sz w:val="24"/>
          <w:szCs w:val="24"/>
          <w:shd w:val="clear" w:fill="DEFFDC"/>
        </w:rPr>
        <w:t>//指定默认的扩展点</w:t>
      </w:r>
      <w:r>
        <w:rPr>
          <w:rFonts w:hint="eastAsia" w:ascii="微软雅黑" w:hAnsi="微软雅黑" w:eastAsia="微软雅黑" w:cs="微软雅黑"/>
          <w:i/>
          <w:caps w:val="0"/>
          <w:color w:val="808080"/>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 xml:space="preserve">} </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720" w:firstLineChars="0"/>
        <w:rPr>
          <w:rFonts w:hint="eastAsia" w:ascii="微软雅黑" w:hAnsi="微软雅黑" w:eastAsia="微软雅黑" w:cs="微软雅黑"/>
          <w:i w:val="0"/>
          <w:caps w:val="0"/>
          <w:color w:val="333333"/>
          <w:spacing w:val="8"/>
          <w:sz w:val="24"/>
          <w:szCs w:val="24"/>
        </w:rPr>
      </w:pPr>
      <w:r>
        <w:rPr>
          <w:rFonts w:hint="eastAsia" w:ascii="微软雅黑" w:hAnsi="微软雅黑" w:eastAsia="微软雅黑" w:cs="微软雅黑"/>
          <w:i w:val="0"/>
          <w:caps w:val="0"/>
          <w:color w:val="555555"/>
          <w:spacing w:val="8"/>
          <w:sz w:val="24"/>
          <w:szCs w:val="24"/>
          <w:shd w:val="clear" w:fill="FFFFFF"/>
        </w:rPr>
        <w:t>只有在接口打了@SPI注解的接口类才会去查找扩展点实现，会依次从这几个文件中读取扩展点</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DEFFDC"/>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rPr>
      </w:pPr>
      <w:r>
        <w:rPr>
          <w:rFonts w:hint="eastAsia" w:ascii="微软雅黑" w:hAnsi="微软雅黑" w:eastAsia="微软雅黑" w:cs="微软雅黑"/>
          <w:i w:val="0"/>
          <w:caps w:val="0"/>
          <w:color w:val="333333"/>
          <w:spacing w:val="8"/>
          <w:sz w:val="24"/>
          <w:szCs w:val="24"/>
          <w:shd w:val="clear" w:fill="DEFFDC"/>
        </w:rPr>
        <w:t xml:space="preserve">META-INF/dubbo/internal/ </w:t>
      </w:r>
      <w:r>
        <w:rPr>
          <w:rFonts w:hint="eastAsia" w:ascii="微软雅黑" w:hAnsi="微软雅黑" w:eastAsia="微软雅黑" w:cs="微软雅黑"/>
          <w:i/>
          <w:caps w:val="0"/>
          <w:color w:val="808080"/>
          <w:spacing w:val="8"/>
          <w:sz w:val="24"/>
          <w:szCs w:val="24"/>
          <w:shd w:val="clear" w:fill="DEFFDC"/>
        </w:rPr>
        <w:t>//dubbo内部实现的各种扩展都放在了这个目录了</w:t>
      </w:r>
      <w:r>
        <w:rPr>
          <w:rFonts w:hint="eastAsia" w:ascii="微软雅黑" w:hAnsi="微软雅黑" w:eastAsia="微软雅黑" w:cs="微软雅黑"/>
          <w:i/>
          <w:caps w:val="0"/>
          <w:color w:val="808080"/>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META-INF/dubbo/</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META-INF/services/</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720" w:firstLineChars="0"/>
        <w:rPr>
          <w:rFonts w:hint="eastAsia" w:ascii="微软雅黑" w:hAnsi="微软雅黑" w:eastAsia="微软雅黑" w:cs="微软雅黑"/>
          <w:i w:val="0"/>
          <w:caps w:val="0"/>
          <w:color w:val="333333"/>
          <w:spacing w:val="8"/>
          <w:sz w:val="24"/>
          <w:szCs w:val="24"/>
        </w:rPr>
      </w:pPr>
      <w:r>
        <w:rPr>
          <w:rFonts w:hint="eastAsia" w:ascii="微软雅黑" w:hAnsi="微软雅黑" w:eastAsia="微软雅黑" w:cs="微软雅黑"/>
          <w:i w:val="0"/>
          <w:caps w:val="0"/>
          <w:color w:val="555555"/>
          <w:spacing w:val="8"/>
          <w:sz w:val="24"/>
          <w:szCs w:val="24"/>
          <w:shd w:val="clear" w:fill="FFFFFF"/>
        </w:rPr>
        <w:t>我们以Protocol接口为例， 接口上打上SPI注解，默认扩展点名字为dubbo</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DEFFDC"/>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rPr>
      </w:pPr>
      <w:r>
        <w:rPr>
          <w:rFonts w:hint="eastAsia" w:ascii="微软雅黑" w:hAnsi="微软雅黑" w:eastAsia="微软雅黑" w:cs="微软雅黑"/>
          <w:i w:val="0"/>
          <w:caps w:val="0"/>
          <w:color w:val="808000"/>
          <w:spacing w:val="8"/>
          <w:sz w:val="24"/>
          <w:szCs w:val="24"/>
          <w:shd w:val="clear" w:fill="DEFFDC"/>
        </w:rPr>
        <w:t>@SPI</w:t>
      </w:r>
      <w:r>
        <w:rPr>
          <w:rFonts w:hint="eastAsia" w:ascii="微软雅黑" w:hAnsi="微软雅黑" w:eastAsia="微软雅黑" w:cs="微软雅黑"/>
          <w:i w:val="0"/>
          <w:caps w:val="0"/>
          <w:color w:val="333333"/>
          <w:spacing w:val="8"/>
          <w:sz w:val="24"/>
          <w:szCs w:val="24"/>
          <w:shd w:val="clear" w:fill="DEFFDC"/>
        </w:rPr>
        <w:t>(</w:t>
      </w:r>
      <w:r>
        <w:rPr>
          <w:rFonts w:hint="eastAsia" w:ascii="微软雅黑" w:hAnsi="微软雅黑" w:eastAsia="微软雅黑" w:cs="微软雅黑"/>
          <w:b/>
          <w:i w:val="0"/>
          <w:caps w:val="0"/>
          <w:color w:val="008000"/>
          <w:spacing w:val="8"/>
          <w:sz w:val="24"/>
          <w:szCs w:val="24"/>
          <w:shd w:val="clear" w:fill="DEFFDC"/>
        </w:rPr>
        <w:t>"dubbo"</w:t>
      </w:r>
      <w:r>
        <w:rPr>
          <w:rFonts w:hint="eastAsia" w:ascii="微软雅黑" w:hAnsi="微软雅黑" w:eastAsia="微软雅黑" w:cs="微软雅黑"/>
          <w:i w:val="0"/>
          <w:caps w:val="0"/>
          <w:color w:val="333333"/>
          <w:spacing w:val="8"/>
          <w:sz w:val="24"/>
          <w:szCs w:val="24"/>
          <w:shd w:val="clear" w:fill="DEFFDC"/>
        </w:rPr>
        <w:t>)</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b/>
          <w:i w:val="0"/>
          <w:caps w:val="0"/>
          <w:color w:val="000080"/>
          <w:spacing w:val="8"/>
          <w:sz w:val="24"/>
          <w:szCs w:val="24"/>
          <w:shd w:val="clear" w:fill="DEFFDC"/>
        </w:rPr>
        <w:t xml:space="preserve">public interface </w:t>
      </w:r>
      <w:r>
        <w:rPr>
          <w:rFonts w:hint="eastAsia" w:ascii="微软雅黑" w:hAnsi="微软雅黑" w:eastAsia="微软雅黑" w:cs="微软雅黑"/>
          <w:i w:val="0"/>
          <w:caps w:val="0"/>
          <w:color w:val="333333"/>
          <w:spacing w:val="8"/>
          <w:sz w:val="24"/>
          <w:szCs w:val="24"/>
          <w:shd w:val="clear" w:fill="DEFFDC"/>
        </w:rPr>
        <w:t>Protocol{</w:t>
      </w:r>
      <w:r>
        <w:rPr>
          <w:rFonts w:hint="eastAsia" w:ascii="微软雅黑" w:hAnsi="微软雅黑" w:eastAsia="微软雅黑" w:cs="微软雅黑"/>
          <w:i w:val="0"/>
          <w:caps w:val="0"/>
          <w:color w:val="333333"/>
          <w:spacing w:val="8"/>
          <w:sz w:val="24"/>
          <w:szCs w:val="24"/>
          <w:shd w:val="clear" w:fill="DEFFDC"/>
        </w:rPr>
        <w:br w:type="textWrapping"/>
      </w:r>
      <w:r>
        <w:rPr>
          <w:rFonts w:hint="eastAsia" w:ascii="微软雅黑" w:hAnsi="微软雅黑" w:eastAsia="微软雅黑" w:cs="微软雅黑"/>
          <w:i w:val="0"/>
          <w:caps w:val="0"/>
          <w:color w:val="333333"/>
          <w:spacing w:val="8"/>
          <w:sz w:val="24"/>
          <w:szCs w:val="24"/>
          <w:shd w:val="clear" w:fill="DEFFDC"/>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rPr>
      </w:pPr>
      <w:r>
        <w:rPr>
          <w:rFonts w:hint="eastAsia" w:ascii="微软雅黑" w:hAnsi="微软雅黑" w:eastAsia="微软雅黑" w:cs="微软雅黑"/>
          <w:i w:val="0"/>
          <w:caps w:val="0"/>
          <w:color w:val="555555"/>
          <w:spacing w:val="8"/>
          <w:sz w:val="24"/>
          <w:szCs w:val="24"/>
          <w:shd w:val="clear" w:fill="FFFFFF"/>
        </w:rPr>
        <w:t>具体实现的类有:</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rPr>
      </w:pPr>
      <w:r>
        <w:rPr>
          <w:rFonts w:hint="eastAsia" w:ascii="微软雅黑" w:hAnsi="微软雅黑" w:eastAsia="微软雅黑" w:cs="微软雅黑"/>
          <w:i w:val="0"/>
          <w:caps w:val="0"/>
          <w:color w:val="333333"/>
          <w:spacing w:val="8"/>
          <w:sz w:val="24"/>
          <w:szCs w:val="24"/>
          <w:shd w:val="clear" w:fill="FFFFFF"/>
        </w:rPr>
        <w:drawing>
          <wp:inline distT="0" distB="0" distL="114300" distR="114300">
            <wp:extent cx="304800" cy="304800"/>
            <wp:effectExtent l="0" t="0" r="0" b="0"/>
            <wp:docPr id="45" name="图片 3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descr="IMG_265"/>
                    <pic:cNvPicPr>
                      <a:picLocks noChangeAspect="1"/>
                    </pic:cNvPicPr>
                  </pic:nvPicPr>
                  <pic:blipFill>
                    <a:blip r:embed="rId37"/>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eastAsia="微软雅黑" w:cs="微软雅黑"/>
          <w:i w:val="0"/>
          <w:caps w:val="0"/>
          <w:color w:val="333333"/>
          <w:spacing w:val="8"/>
          <w:sz w:val="24"/>
          <w:szCs w:val="24"/>
          <w:shd w:val="clear" w:fill="FFFFFF"/>
        </w:rPr>
        <w:br w:type="textWrapping"/>
      </w:r>
      <w:r>
        <w:rPr>
          <w:rFonts w:hint="eastAsia" w:ascii="微软雅黑" w:hAnsi="微软雅黑" w:eastAsia="微软雅黑" w:cs="微软雅黑"/>
          <w:i w:val="0"/>
          <w:caps w:val="0"/>
          <w:color w:val="555555"/>
          <w:spacing w:val="8"/>
          <w:sz w:val="24"/>
          <w:szCs w:val="24"/>
          <w:shd w:val="clear" w:fill="FFFFFF"/>
        </w:rPr>
        <w:t>所以说：Remoting实现是Dubbo协议的实现</w:t>
      </w:r>
      <w:r>
        <w:rPr>
          <w:rFonts w:hint="eastAsia" w:ascii="微软雅黑" w:hAnsi="微软雅黑" w:eastAsia="微软雅黑" w:cs="微软雅黑"/>
          <w:i w:val="0"/>
          <w:caps w:val="0"/>
          <w:color w:val="333333"/>
          <w:spacing w:val="8"/>
          <w:sz w:val="24"/>
          <w:szCs w:val="24"/>
          <w:shd w:val="clear" w:fill="FFFFFF"/>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rPr>
      </w:pPr>
      <w:r>
        <w:rPr>
          <w:rFonts w:hint="eastAsia" w:ascii="微软雅黑" w:hAnsi="微软雅黑" w:eastAsia="微软雅黑" w:cs="微软雅黑"/>
          <w:i w:val="0"/>
          <w:caps w:val="0"/>
          <w:color w:val="333333"/>
          <w:spacing w:val="8"/>
          <w:sz w:val="24"/>
          <w:szCs w:val="24"/>
        </w:rPr>
        <w:pict>
          <v:rect id="_x0000_i1026" o:spt="1" style="height:1.5pt;width:432pt;" fillcolor="#333333" filled="t" stroked="f" coordsize="21600,21600" o:hr="t" o:hrstd="t" o:hrnoshade="t" o:hralign="center">
            <v:path/>
            <v:fill on="t" focussize="0,0"/>
            <v:stroke on="f"/>
            <v:imagedata o:title=""/>
            <o:lock v:ext="edit"/>
            <w10:wrap type="none"/>
            <w10:anchorlock/>
          </v:rect>
        </w:pic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shd w:val="clear" w:fill="FFFFFF"/>
        </w:rPr>
      </w:pPr>
      <w:r>
        <w:rPr>
          <w:rFonts w:hint="eastAsia" w:ascii="微软雅黑" w:hAnsi="微软雅黑" w:eastAsia="微软雅黑" w:cs="微软雅黑"/>
          <w:i w:val="0"/>
          <w:caps w:val="0"/>
          <w:color w:val="555555"/>
          <w:spacing w:val="8"/>
          <w:sz w:val="24"/>
          <w:szCs w:val="24"/>
          <w:shd w:val="clear" w:fill="FFFFFF"/>
        </w:rPr>
        <w:t>另外Dubbo项目的案例小Demo可以参考：</w:t>
      </w:r>
      <w:r>
        <w:rPr>
          <w:rFonts w:hint="eastAsia" w:ascii="微软雅黑" w:hAnsi="微软雅黑" w:eastAsia="微软雅黑" w:cs="微软雅黑"/>
          <w:i w:val="0"/>
          <w:caps w:val="0"/>
          <w:color w:val="333333"/>
          <w:spacing w:val="8"/>
          <w:sz w:val="24"/>
          <w:szCs w:val="24"/>
          <w:shd w:val="clear" w:fill="FFFFFF"/>
        </w:rPr>
        <w:fldChar w:fldCharType="begin"/>
      </w:r>
      <w:r>
        <w:rPr>
          <w:rFonts w:hint="eastAsia" w:ascii="微软雅黑" w:hAnsi="微软雅黑" w:eastAsia="微软雅黑" w:cs="微软雅黑"/>
          <w:i w:val="0"/>
          <w:caps w:val="0"/>
          <w:color w:val="333333"/>
          <w:spacing w:val="8"/>
          <w:sz w:val="24"/>
          <w:szCs w:val="24"/>
          <w:shd w:val="clear" w:fill="FFFFFF"/>
        </w:rPr>
        <w:instrText xml:space="preserve"> HYPERLINK "https://git.oschina.net/xuliugen/dubbodemo.git" </w:instrText>
      </w:r>
      <w:r>
        <w:rPr>
          <w:rFonts w:hint="eastAsia" w:ascii="微软雅黑" w:hAnsi="微软雅黑" w:eastAsia="微软雅黑" w:cs="微软雅黑"/>
          <w:i w:val="0"/>
          <w:caps w:val="0"/>
          <w:color w:val="333333"/>
          <w:spacing w:val="8"/>
          <w:sz w:val="24"/>
          <w:szCs w:val="24"/>
          <w:shd w:val="clear" w:fill="FFFFFF"/>
        </w:rPr>
        <w:fldChar w:fldCharType="separate"/>
      </w:r>
      <w:r>
        <w:rPr>
          <w:rStyle w:val="21"/>
          <w:rFonts w:hint="eastAsia" w:ascii="微软雅黑" w:hAnsi="微软雅黑" w:eastAsia="微软雅黑" w:cs="微软雅黑"/>
          <w:i w:val="0"/>
          <w:caps w:val="0"/>
          <w:spacing w:val="8"/>
          <w:sz w:val="24"/>
          <w:szCs w:val="24"/>
          <w:shd w:val="clear" w:fill="FFFFFF"/>
        </w:rPr>
        <w:t>https://git.oschina.net/xuliugen/dubbodemo.git</w:t>
      </w:r>
      <w:r>
        <w:rPr>
          <w:rFonts w:hint="eastAsia" w:ascii="微软雅黑" w:hAnsi="微软雅黑" w:eastAsia="微软雅黑" w:cs="微软雅黑"/>
          <w:i w:val="0"/>
          <w:caps w:val="0"/>
          <w:color w:val="333333"/>
          <w:spacing w:val="8"/>
          <w:sz w:val="24"/>
          <w:szCs w:val="24"/>
          <w:shd w:val="clear" w:fill="FFFFFF"/>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rPr>
      </w:pPr>
    </w:p>
    <w:p>
      <w:pPr>
        <w:pStyle w:val="6"/>
        <w:rPr>
          <w:rFonts w:hint="eastAsia"/>
        </w:rPr>
      </w:pPr>
      <w:r>
        <w:rPr>
          <w:rFonts w:hint="eastAsia"/>
        </w:rPr>
        <w:t>更多文章参考</w:t>
      </w:r>
    </w:p>
    <w:p>
      <w:pPr>
        <w:pStyle w:val="16"/>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shd w:val="clear" w:fill="FFFFFF"/>
        </w:rPr>
      </w:pPr>
      <w:r>
        <w:rPr>
          <w:rFonts w:hint="eastAsia" w:ascii="微软雅黑" w:hAnsi="微软雅黑" w:eastAsia="微软雅黑" w:cs="微软雅黑"/>
          <w:i w:val="0"/>
          <w:caps w:val="0"/>
          <w:color w:val="333333"/>
          <w:spacing w:val="8"/>
          <w:sz w:val="24"/>
          <w:szCs w:val="24"/>
          <w:shd w:val="clear" w:fill="FFFFFF"/>
        </w:rPr>
        <w:t> Dubbo详细介绍与安装使用过程 ：</w:t>
      </w:r>
      <w:r>
        <w:rPr>
          <w:rFonts w:hint="eastAsia" w:ascii="微软雅黑" w:hAnsi="微软雅黑" w:eastAsia="微软雅黑" w:cs="微软雅黑"/>
          <w:i w:val="0"/>
          <w:caps w:val="0"/>
          <w:color w:val="333333"/>
          <w:spacing w:val="8"/>
          <w:sz w:val="24"/>
          <w:szCs w:val="24"/>
          <w:shd w:val="clear" w:fill="FFFFFF"/>
        </w:rPr>
        <w:fldChar w:fldCharType="begin"/>
      </w:r>
      <w:r>
        <w:rPr>
          <w:rFonts w:hint="eastAsia" w:ascii="微软雅黑" w:hAnsi="微软雅黑" w:eastAsia="微软雅黑" w:cs="微软雅黑"/>
          <w:i w:val="0"/>
          <w:caps w:val="0"/>
          <w:color w:val="333333"/>
          <w:spacing w:val="8"/>
          <w:sz w:val="24"/>
          <w:szCs w:val="24"/>
          <w:shd w:val="clear" w:fill="FFFFFF"/>
        </w:rPr>
        <w:instrText xml:space="preserve"> HYPERLINK "http://blog.csdn.net/xlgen157387/article/details/51865289" </w:instrText>
      </w:r>
      <w:r>
        <w:rPr>
          <w:rFonts w:hint="eastAsia" w:ascii="微软雅黑" w:hAnsi="微软雅黑" w:eastAsia="微软雅黑" w:cs="微软雅黑"/>
          <w:i w:val="0"/>
          <w:caps w:val="0"/>
          <w:color w:val="333333"/>
          <w:spacing w:val="8"/>
          <w:sz w:val="24"/>
          <w:szCs w:val="24"/>
          <w:shd w:val="clear" w:fill="FFFFFF"/>
        </w:rPr>
        <w:fldChar w:fldCharType="separate"/>
      </w:r>
      <w:r>
        <w:rPr>
          <w:rStyle w:val="21"/>
          <w:rFonts w:hint="eastAsia" w:ascii="微软雅黑" w:hAnsi="微软雅黑" w:eastAsia="微软雅黑" w:cs="微软雅黑"/>
          <w:i w:val="0"/>
          <w:caps w:val="0"/>
          <w:spacing w:val="8"/>
          <w:sz w:val="24"/>
          <w:szCs w:val="24"/>
          <w:shd w:val="clear" w:fill="FFFFFF"/>
        </w:rPr>
        <w:t>http://blog.csdn.net/xlgen157387/article/details/51865289</w:t>
      </w:r>
      <w:r>
        <w:rPr>
          <w:rFonts w:hint="eastAsia" w:ascii="微软雅黑" w:hAnsi="微软雅黑" w:eastAsia="微软雅黑" w:cs="微软雅黑"/>
          <w:i w:val="0"/>
          <w:caps w:val="0"/>
          <w:color w:val="333333"/>
          <w:spacing w:val="8"/>
          <w:sz w:val="24"/>
          <w:szCs w:val="24"/>
          <w:shd w:val="clear" w:fill="FFFFFF"/>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rPr>
      </w:pPr>
    </w:p>
    <w:p>
      <w:pPr>
        <w:pStyle w:val="16"/>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leftChars="0" w:right="0" w:firstLine="0" w:firstLineChars="0"/>
        <w:rPr>
          <w:rFonts w:hint="eastAsia" w:ascii="微软雅黑" w:hAnsi="微软雅黑" w:eastAsia="微软雅黑" w:cs="微软雅黑"/>
          <w:i w:val="0"/>
          <w:caps w:val="0"/>
          <w:color w:val="333333"/>
          <w:spacing w:val="8"/>
          <w:sz w:val="24"/>
          <w:szCs w:val="24"/>
          <w:shd w:val="clear" w:fill="FFFFFF"/>
        </w:rPr>
      </w:pPr>
      <w:r>
        <w:rPr>
          <w:rFonts w:hint="eastAsia" w:ascii="微软雅黑" w:hAnsi="微软雅黑" w:eastAsia="微软雅黑" w:cs="微软雅黑"/>
          <w:i w:val="0"/>
          <w:caps w:val="0"/>
          <w:color w:val="333333"/>
          <w:spacing w:val="8"/>
          <w:sz w:val="24"/>
          <w:szCs w:val="24"/>
          <w:shd w:val="clear" w:fill="FFFFFF"/>
        </w:rPr>
        <w:t>Dubbo无法访问远程Zookeeper已注册服务的问题 ：</w:t>
      </w:r>
      <w:r>
        <w:rPr>
          <w:rFonts w:hint="eastAsia" w:ascii="微软雅黑" w:hAnsi="微软雅黑" w:eastAsia="微软雅黑" w:cs="微软雅黑"/>
          <w:i w:val="0"/>
          <w:caps w:val="0"/>
          <w:color w:val="333333"/>
          <w:spacing w:val="8"/>
          <w:sz w:val="24"/>
          <w:szCs w:val="24"/>
          <w:shd w:val="clear" w:fill="FFFFFF"/>
        </w:rPr>
        <w:fldChar w:fldCharType="begin"/>
      </w:r>
      <w:r>
        <w:rPr>
          <w:rFonts w:hint="eastAsia" w:ascii="微软雅黑" w:hAnsi="微软雅黑" w:eastAsia="微软雅黑" w:cs="微软雅黑"/>
          <w:i w:val="0"/>
          <w:caps w:val="0"/>
          <w:color w:val="333333"/>
          <w:spacing w:val="8"/>
          <w:sz w:val="24"/>
          <w:szCs w:val="24"/>
          <w:shd w:val="clear" w:fill="FFFFFF"/>
        </w:rPr>
        <w:instrText xml:space="preserve"> HYPERLINK "http://blog.csdn.net/xlgen157387/article/details/50385266" </w:instrText>
      </w:r>
      <w:r>
        <w:rPr>
          <w:rFonts w:hint="eastAsia" w:ascii="微软雅黑" w:hAnsi="微软雅黑" w:eastAsia="微软雅黑" w:cs="微软雅黑"/>
          <w:i w:val="0"/>
          <w:caps w:val="0"/>
          <w:color w:val="333333"/>
          <w:spacing w:val="8"/>
          <w:sz w:val="24"/>
          <w:szCs w:val="24"/>
          <w:shd w:val="clear" w:fill="FFFFFF"/>
        </w:rPr>
        <w:fldChar w:fldCharType="separate"/>
      </w:r>
      <w:r>
        <w:rPr>
          <w:rStyle w:val="21"/>
          <w:rFonts w:hint="eastAsia" w:ascii="微软雅黑" w:hAnsi="微软雅黑" w:eastAsia="微软雅黑" w:cs="微软雅黑"/>
          <w:i w:val="0"/>
          <w:caps w:val="0"/>
          <w:spacing w:val="8"/>
          <w:sz w:val="24"/>
          <w:szCs w:val="24"/>
          <w:shd w:val="clear" w:fill="FFFFFF"/>
        </w:rPr>
        <w:t>http://blog.csdn.net/xlgen157387/article/details/50385266</w:t>
      </w:r>
      <w:r>
        <w:rPr>
          <w:rFonts w:hint="eastAsia" w:ascii="微软雅黑" w:hAnsi="微软雅黑" w:eastAsia="微软雅黑" w:cs="微软雅黑"/>
          <w:i w:val="0"/>
          <w:caps w:val="0"/>
          <w:color w:val="333333"/>
          <w:spacing w:val="8"/>
          <w:sz w:val="24"/>
          <w:szCs w:val="24"/>
          <w:shd w:val="clear" w:fill="FFFFFF"/>
        </w:rPr>
        <w:fldChar w:fldCharType="end"/>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rPr>
      </w:pPr>
    </w:p>
    <w:p>
      <w:pPr>
        <w:pStyle w:val="16"/>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leftChars="0" w:right="0" w:firstLine="0" w:firstLineChars="0"/>
        <w:rPr>
          <w:rFonts w:hint="eastAsia" w:ascii="微软雅黑" w:hAnsi="微软雅黑" w:eastAsia="微软雅黑" w:cs="微软雅黑"/>
          <w:i w:val="0"/>
          <w:caps w:val="0"/>
          <w:color w:val="333333"/>
          <w:spacing w:val="8"/>
          <w:sz w:val="24"/>
          <w:szCs w:val="24"/>
          <w:shd w:val="clear" w:fill="FFFFFF"/>
        </w:rPr>
      </w:pPr>
      <w:r>
        <w:rPr>
          <w:rFonts w:hint="eastAsia" w:ascii="微软雅黑" w:hAnsi="微软雅黑" w:eastAsia="微软雅黑" w:cs="微软雅黑"/>
          <w:i w:val="0"/>
          <w:caps w:val="0"/>
          <w:color w:val="333333"/>
          <w:spacing w:val="8"/>
          <w:sz w:val="24"/>
          <w:szCs w:val="24"/>
          <w:shd w:val="clear" w:fill="FFFFFF"/>
        </w:rPr>
        <w:t>Dubbo-admin无法显示Group分组信息 ：</w:t>
      </w:r>
      <w:r>
        <w:rPr>
          <w:rFonts w:hint="eastAsia" w:ascii="微软雅黑" w:hAnsi="微软雅黑" w:eastAsia="微软雅黑" w:cs="微软雅黑"/>
          <w:i w:val="0"/>
          <w:caps w:val="0"/>
          <w:color w:val="333333"/>
          <w:spacing w:val="8"/>
          <w:sz w:val="24"/>
          <w:szCs w:val="24"/>
          <w:shd w:val="clear" w:fill="FFFFFF"/>
        </w:rPr>
        <w:fldChar w:fldCharType="begin"/>
      </w:r>
      <w:r>
        <w:rPr>
          <w:rFonts w:hint="eastAsia" w:ascii="微软雅黑" w:hAnsi="微软雅黑" w:eastAsia="微软雅黑" w:cs="微软雅黑"/>
          <w:i w:val="0"/>
          <w:caps w:val="0"/>
          <w:color w:val="333333"/>
          <w:spacing w:val="8"/>
          <w:sz w:val="24"/>
          <w:szCs w:val="24"/>
          <w:shd w:val="clear" w:fill="FFFFFF"/>
        </w:rPr>
        <w:instrText xml:space="preserve"> HYPERLINK "http://blog.csdn.net/xlgen157387/article/details/50385266" </w:instrText>
      </w:r>
      <w:r>
        <w:rPr>
          <w:rFonts w:hint="eastAsia" w:ascii="微软雅黑" w:hAnsi="微软雅黑" w:eastAsia="微软雅黑" w:cs="微软雅黑"/>
          <w:i w:val="0"/>
          <w:caps w:val="0"/>
          <w:color w:val="333333"/>
          <w:spacing w:val="8"/>
          <w:sz w:val="24"/>
          <w:szCs w:val="24"/>
          <w:shd w:val="clear" w:fill="FFFFFF"/>
        </w:rPr>
        <w:fldChar w:fldCharType="separate"/>
      </w:r>
      <w:r>
        <w:rPr>
          <w:rStyle w:val="21"/>
          <w:rFonts w:hint="eastAsia" w:ascii="微软雅黑" w:hAnsi="微软雅黑" w:eastAsia="微软雅黑" w:cs="微软雅黑"/>
          <w:i w:val="0"/>
          <w:caps w:val="0"/>
          <w:spacing w:val="8"/>
          <w:sz w:val="24"/>
          <w:szCs w:val="24"/>
          <w:shd w:val="clear" w:fill="FFFFFF"/>
        </w:rPr>
        <w:t>http://blog.csdn.net/xlgen157387/article/details/50385266</w:t>
      </w:r>
      <w:r>
        <w:rPr>
          <w:rFonts w:hint="eastAsia" w:ascii="微软雅黑" w:hAnsi="微软雅黑" w:eastAsia="微软雅黑" w:cs="微软雅黑"/>
          <w:i w:val="0"/>
          <w:caps w:val="0"/>
          <w:color w:val="333333"/>
          <w:spacing w:val="8"/>
          <w:sz w:val="24"/>
          <w:szCs w:val="24"/>
          <w:shd w:val="clear" w:fill="FFFFFF"/>
        </w:rPr>
        <w:fldChar w:fldCharType="end"/>
      </w:r>
    </w:p>
    <w:p>
      <w:pPr>
        <w:pStyle w:val="16"/>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微软雅黑" w:hAnsi="微软雅黑" w:eastAsia="微软雅黑" w:cs="微软雅黑"/>
          <w:i w:val="0"/>
          <w:caps w:val="0"/>
          <w:color w:val="333333"/>
          <w:spacing w:val="8"/>
          <w:sz w:val="24"/>
          <w:szCs w:val="24"/>
          <w:shd w:val="clear" w:fill="FFFFFF"/>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rPr>
      </w:pPr>
      <w:r>
        <w:rPr>
          <w:rFonts w:hint="eastAsia" w:ascii="微软雅黑" w:hAnsi="微软雅黑" w:eastAsia="微软雅黑" w:cs="微软雅黑"/>
          <w:i w:val="0"/>
          <w:caps w:val="0"/>
          <w:color w:val="333333"/>
          <w:spacing w:val="8"/>
          <w:sz w:val="24"/>
          <w:szCs w:val="24"/>
          <w:shd w:val="clear" w:fill="FFFFFF"/>
        </w:rPr>
        <w:t>4、Dubbo消费者无法连接到生产者提供的服务？内网IP？</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333333"/>
          <w:spacing w:val="8"/>
          <w:sz w:val="24"/>
          <w:szCs w:val="24"/>
          <w:shd w:val="clear" w:fill="FFFFFF"/>
        </w:rPr>
      </w:pPr>
      <w:r>
        <w:rPr>
          <w:rFonts w:hint="eastAsia" w:ascii="微软雅黑" w:hAnsi="微软雅黑" w:eastAsia="微软雅黑" w:cs="微软雅黑"/>
          <w:i w:val="0"/>
          <w:caps w:val="0"/>
          <w:color w:val="333333"/>
          <w:spacing w:val="8"/>
          <w:sz w:val="24"/>
          <w:szCs w:val="24"/>
          <w:shd w:val="clear" w:fill="FFFFFF"/>
        </w:rPr>
        <w:fldChar w:fldCharType="begin"/>
      </w:r>
      <w:r>
        <w:rPr>
          <w:rFonts w:hint="eastAsia" w:ascii="微软雅黑" w:hAnsi="微软雅黑" w:eastAsia="微软雅黑" w:cs="微软雅黑"/>
          <w:i w:val="0"/>
          <w:caps w:val="0"/>
          <w:color w:val="333333"/>
          <w:spacing w:val="8"/>
          <w:sz w:val="24"/>
          <w:szCs w:val="24"/>
          <w:shd w:val="clear" w:fill="FFFFFF"/>
        </w:rPr>
        <w:instrText xml:space="preserve"> HYPERLINK "http://blog.csdn.net/xlgen157387/article/details/52702659" </w:instrText>
      </w:r>
      <w:r>
        <w:rPr>
          <w:rFonts w:hint="eastAsia" w:ascii="微软雅黑" w:hAnsi="微软雅黑" w:eastAsia="微软雅黑" w:cs="微软雅黑"/>
          <w:i w:val="0"/>
          <w:caps w:val="0"/>
          <w:color w:val="333333"/>
          <w:spacing w:val="8"/>
          <w:sz w:val="24"/>
          <w:szCs w:val="24"/>
          <w:shd w:val="clear" w:fill="FFFFFF"/>
        </w:rPr>
        <w:fldChar w:fldCharType="separate"/>
      </w:r>
      <w:r>
        <w:rPr>
          <w:rStyle w:val="21"/>
          <w:rFonts w:hint="eastAsia" w:ascii="微软雅黑" w:hAnsi="微软雅黑" w:eastAsia="微软雅黑" w:cs="微软雅黑"/>
          <w:i w:val="0"/>
          <w:caps w:val="0"/>
          <w:spacing w:val="8"/>
          <w:sz w:val="24"/>
          <w:szCs w:val="24"/>
          <w:shd w:val="clear" w:fill="FFFFFF"/>
        </w:rPr>
        <w:t>http://blog.csdn.net/xlgen157387/article/details/52702659</w:t>
      </w:r>
      <w:r>
        <w:rPr>
          <w:rFonts w:hint="eastAsia" w:ascii="微软雅黑" w:hAnsi="微软雅黑" w:eastAsia="微软雅黑" w:cs="微软雅黑"/>
          <w:i w:val="0"/>
          <w:caps w:val="0"/>
          <w:color w:val="333333"/>
          <w:spacing w:val="8"/>
          <w:sz w:val="24"/>
          <w:szCs w:val="24"/>
          <w:shd w:val="clear" w:fill="FFFFFF"/>
        </w:rPr>
        <w:fldChar w:fldCharType="end"/>
      </w:r>
    </w:p>
    <w:p>
      <w:pPr>
        <w:pStyle w:val="5"/>
        <w:rPr>
          <w:rFonts w:hint="eastAsia"/>
          <w:lang w:val="en-US" w:eastAsia="zh-CN"/>
        </w:rPr>
      </w:pPr>
      <w:r>
        <w:rPr>
          <w:rFonts w:hint="eastAsia"/>
          <w:lang w:val="en-US" w:eastAsia="zh-CN"/>
        </w:rPr>
        <w:t>4.3.2 基于TCP和HTTP协议的RPC简单实现</w:t>
      </w:r>
    </w:p>
    <w:p>
      <w:pPr>
        <w:pStyle w:val="6"/>
      </w:pPr>
      <w:r>
        <w:rPr>
          <w:rFonts w:hint="eastAsia"/>
        </w:rPr>
        <w:t>一、RPC基本概念</w:t>
      </w:r>
    </w:p>
    <w:p>
      <w:pPr>
        <w:pStyle w:val="7"/>
        <w:rPr>
          <w:rFonts w:hint="eastAsia"/>
        </w:rPr>
      </w:pPr>
      <w:r>
        <w:rPr>
          <w:rFonts w:hint="eastAsia"/>
        </w:rPr>
        <w:t>1、基本概念</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4"/>
          <w:szCs w:val="24"/>
        </w:rPr>
      </w:pPr>
      <w:r>
        <w:rPr>
          <w:rFonts w:hint="eastAsia" w:ascii="微软雅黑" w:hAnsi="微软雅黑" w:eastAsia="微软雅黑" w:cs="微软雅黑"/>
          <w:i w:val="0"/>
          <w:caps w:val="0"/>
          <w:color w:val="222222"/>
          <w:spacing w:val="8"/>
          <w:sz w:val="24"/>
          <w:szCs w:val="24"/>
          <w:bdr w:val="none" w:color="auto" w:sz="0" w:space="0"/>
          <w:shd w:val="clear" w:fill="FFFFFF"/>
        </w:rPr>
        <w:t>（1）RPC（Remote Procedure Call Protocol）——远程过程调用协议，它是一种通过网络从远程计算机程序上请求服务，而不需要了解底层网络技术的协议；</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4"/>
          <w:szCs w:val="24"/>
        </w:rPr>
      </w:pPr>
      <w:r>
        <w:rPr>
          <w:rFonts w:hint="eastAsia" w:ascii="微软雅黑" w:hAnsi="微软雅黑" w:eastAsia="微软雅黑" w:cs="微软雅黑"/>
          <w:i w:val="0"/>
          <w:caps w:val="0"/>
          <w:color w:val="222222"/>
          <w:spacing w:val="8"/>
          <w:sz w:val="24"/>
          <w:szCs w:val="24"/>
          <w:bdr w:val="none" w:color="auto" w:sz="0" w:space="0"/>
          <w:shd w:val="clear" w:fill="FFFFFF"/>
        </w:rPr>
        <w:t>（2）RPC协议假定某些传输协议的存在，如TCP或HTTP，为通信程序之间携带信息数据。在OSI网络通信模型中，RPC跨越了传输层和应用层；</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4"/>
          <w:szCs w:val="24"/>
        </w:rPr>
      </w:pPr>
      <w:r>
        <w:rPr>
          <w:rFonts w:hint="eastAsia" w:ascii="微软雅黑" w:hAnsi="微软雅黑" w:eastAsia="微软雅黑" w:cs="微软雅黑"/>
          <w:i w:val="0"/>
          <w:caps w:val="0"/>
          <w:color w:val="222222"/>
          <w:spacing w:val="8"/>
          <w:sz w:val="24"/>
          <w:szCs w:val="24"/>
          <w:bdr w:val="none" w:color="auto" w:sz="0" w:space="0"/>
          <w:shd w:val="clear" w:fill="FFFFFF"/>
        </w:rPr>
        <w:t>（3）RPC使得开发包括网络分布式多程序在内的应用程序更加容易；</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4"/>
          <w:szCs w:val="24"/>
        </w:rPr>
      </w:pPr>
      <w:r>
        <w:rPr>
          <w:rFonts w:hint="eastAsia" w:ascii="微软雅黑" w:hAnsi="微软雅黑" w:eastAsia="微软雅黑" w:cs="微软雅黑"/>
          <w:i w:val="0"/>
          <w:caps w:val="0"/>
          <w:color w:val="222222"/>
          <w:spacing w:val="8"/>
          <w:sz w:val="24"/>
          <w:szCs w:val="24"/>
          <w:bdr w:val="none" w:color="auto" w:sz="0" w:space="0"/>
          <w:shd w:val="clear" w:fill="FFFFFF"/>
        </w:rPr>
        <w:t>（4）RPC采用客户机/服务器模式。请求程序就是一个客户机，而服务提供程序就是一个服务器。首先，客户机调用进程发送一个有进程参数的调用信息到服务进程，然后等待应答信息。在服务器端，进程保持睡眠状态直到调用信息到达为止。当一个调用信息到达，服务器获得进程参数，计算结果，发送答复信息，然后等待下一个调用信息，最后，客户端调用进程接收答复信息，获得进程结果，然后调用执行继续进行；</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4"/>
          <w:szCs w:val="24"/>
        </w:rPr>
      </w:pPr>
      <w:r>
        <w:rPr>
          <w:rFonts w:hint="eastAsia" w:ascii="微软雅黑" w:hAnsi="微软雅黑" w:eastAsia="微软雅黑" w:cs="微软雅黑"/>
          <w:i w:val="0"/>
          <w:caps w:val="0"/>
          <w:color w:val="222222"/>
          <w:spacing w:val="8"/>
          <w:sz w:val="24"/>
          <w:szCs w:val="24"/>
          <w:bdr w:val="none" w:color="auto" w:sz="0" w:space="0"/>
          <w:shd w:val="clear" w:fill="FFFFFF"/>
        </w:rPr>
        <w:t>（5）随着系统业务的不断发展增长，对服务的压力逐渐增大，一方面可以通过硬件的方式提高系统的性能；另一方面，可以通过软件的方式来实现系统整体的性能。主流的解决方案，就是讲一个比较大的系统不断进行拆分，拆分为独立的服务系统，不同服务系统之间通过HTTP请求进行通信，或者其他协议进行通信。RPC就是不同系统之间相互通信交换数据服务的有利工具；</w:t>
      </w:r>
    </w:p>
    <w:p>
      <w:pPr>
        <w:pStyle w:val="7"/>
        <w:rPr>
          <w:rFonts w:hint="eastAsia"/>
        </w:rPr>
      </w:pPr>
      <w:r>
        <w:rPr>
          <w:rFonts w:hint="eastAsia"/>
        </w:rPr>
        <w:t>2、优势长处</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4"/>
          <w:szCs w:val="24"/>
        </w:rPr>
      </w:pPr>
      <w:r>
        <w:rPr>
          <w:rFonts w:hint="eastAsia" w:ascii="微软雅黑" w:hAnsi="微软雅黑" w:eastAsia="微软雅黑" w:cs="微软雅黑"/>
          <w:i w:val="0"/>
          <w:caps w:val="0"/>
          <w:color w:val="222222"/>
          <w:spacing w:val="8"/>
          <w:sz w:val="24"/>
          <w:szCs w:val="24"/>
          <w:bdr w:val="none" w:color="auto" w:sz="0" w:space="0"/>
          <w:shd w:val="clear" w:fill="FFFFFF"/>
        </w:rPr>
        <w:t>（1）RPC解决了单台服务器处理能力受硬件成本的限制问题，RPC将原本本地调用转变为调用远端服务器上的方法，极大程度上提高了系统的处理能力和吞吐量；</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4"/>
          <w:szCs w:val="24"/>
        </w:rPr>
      </w:pPr>
      <w:r>
        <w:rPr>
          <w:rFonts w:hint="eastAsia" w:ascii="微软雅黑" w:hAnsi="微软雅黑" w:eastAsia="微软雅黑" w:cs="微软雅黑"/>
          <w:i w:val="0"/>
          <w:caps w:val="0"/>
          <w:color w:val="222222"/>
          <w:spacing w:val="8"/>
          <w:sz w:val="24"/>
          <w:szCs w:val="24"/>
          <w:bdr w:val="none" w:color="auto" w:sz="0" w:space="0"/>
          <w:shd w:val="clear" w:fill="FFFFFF"/>
        </w:rPr>
        <w:t>（2）RPC使得不同系统隔离开来，对于不同模块的开发人员不用关心具体方法的实现，只关心该方法能提供的数据和解决的问题，使得开发效率和系统维护变得简单；</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4"/>
          <w:szCs w:val="24"/>
        </w:rPr>
      </w:pPr>
      <w:r>
        <w:rPr>
          <w:rFonts w:hint="eastAsia" w:ascii="微软雅黑" w:hAnsi="微软雅黑" w:eastAsia="微软雅黑" w:cs="微软雅黑"/>
          <w:i w:val="0"/>
          <w:caps w:val="0"/>
          <w:color w:val="222222"/>
          <w:spacing w:val="8"/>
          <w:sz w:val="24"/>
          <w:szCs w:val="24"/>
          <w:bdr w:val="none" w:color="auto" w:sz="0" w:space="0"/>
          <w:shd w:val="clear" w:fill="FFFFFF"/>
        </w:rPr>
        <w:t>（3）PRC作为分布式应用不得不了解和掌握的一块重要的内容。</w:t>
      </w:r>
    </w:p>
    <w:p>
      <w:pPr>
        <w:pStyle w:val="7"/>
        <w:rPr>
          <w:rFonts w:hint="eastAsia"/>
        </w:rPr>
      </w:pPr>
      <w:r>
        <w:rPr>
          <w:rFonts w:hint="eastAsia"/>
        </w:rPr>
        <w:t>3、远程过程调用流程图</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0"/>
        <w:rPr>
          <w:rFonts w:hint="eastAsia" w:ascii="微软雅黑" w:hAnsi="微软雅黑" w:eastAsia="微软雅黑" w:cs="微软雅黑"/>
          <w:i w:val="0"/>
          <w:caps w:val="0"/>
          <w:color w:val="222222"/>
          <w:spacing w:val="8"/>
          <w:sz w:val="25"/>
          <w:szCs w:val="25"/>
        </w:rPr>
      </w:pPr>
      <w:r>
        <w:rPr>
          <w:rFonts w:hint="eastAsia" w:ascii="微软雅黑" w:hAnsi="微软雅黑" w:eastAsia="微软雅黑" w:cs="微软雅黑"/>
          <w:i w:val="0"/>
          <w:caps w:val="0"/>
          <w:color w:val="222222"/>
          <w:spacing w:val="8"/>
          <w:sz w:val="25"/>
          <w:szCs w:val="25"/>
          <w:bdr w:val="none" w:color="auto" w:sz="0" w:space="0"/>
          <w:shd w:val="clear" w:fill="FFFFFF"/>
        </w:rPr>
        <w:drawing>
          <wp:inline distT="0" distB="0" distL="114300" distR="114300">
            <wp:extent cx="3714750" cy="2049145"/>
            <wp:effectExtent l="0" t="0" r="0" b="8255"/>
            <wp:docPr id="21" name="图片 3" descr="C:\Users\Administrator\Desktop\imgs\UUWJ2@8CU~%PV(DED26]{~S.pngUUWJ2@8CU~%PV(DED2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C:\Users\Administrator\Desktop\imgs\UUWJ2@8CU~%PV(DED26]{~S.pngUUWJ2@8CU~%PV(DED26]{~S"/>
                    <pic:cNvPicPr>
                      <a:picLocks noChangeAspect="1"/>
                    </pic:cNvPicPr>
                  </pic:nvPicPr>
                  <pic:blipFill>
                    <a:blip r:embed="rId38"/>
                    <a:srcRect/>
                    <a:stretch>
                      <a:fillRect/>
                    </a:stretch>
                  </pic:blipFill>
                  <pic:spPr>
                    <a:xfrm>
                      <a:off x="0" y="0"/>
                      <a:ext cx="3714750" cy="204914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4"/>
          <w:szCs w:val="24"/>
        </w:rPr>
      </w:pPr>
      <w:r>
        <w:rPr>
          <w:rFonts w:hint="eastAsia" w:ascii="微软雅黑" w:hAnsi="微软雅黑" w:eastAsia="微软雅黑" w:cs="微软雅黑"/>
          <w:i w:val="0"/>
          <w:caps w:val="0"/>
          <w:color w:val="222222"/>
          <w:spacing w:val="8"/>
          <w:sz w:val="24"/>
          <w:szCs w:val="24"/>
          <w:bdr w:val="none" w:color="auto" w:sz="0" w:space="0"/>
          <w:shd w:val="clear" w:fill="FFFFFF"/>
        </w:rPr>
        <w:t>上图是一张比较完整的远程控制调用流程图，客户进程作为服务的消费者，服务器进程作为服务的生产者，如下图所示：（当然客户端也可以作为服务生产者存在，这里只是简单说明问题）。</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0"/>
        <w:rPr>
          <w:rFonts w:hint="eastAsia" w:ascii="微软雅黑" w:hAnsi="微软雅黑" w:eastAsia="微软雅黑" w:cs="微软雅黑"/>
          <w:i w:val="0"/>
          <w:caps w:val="0"/>
          <w:color w:val="222222"/>
          <w:spacing w:val="8"/>
          <w:sz w:val="25"/>
          <w:szCs w:val="25"/>
        </w:rPr>
      </w:pPr>
      <w:r>
        <w:rPr>
          <w:rFonts w:hint="eastAsia" w:ascii="微软雅黑" w:hAnsi="微软雅黑" w:eastAsia="微软雅黑" w:cs="微软雅黑"/>
          <w:i w:val="0"/>
          <w:caps w:val="0"/>
          <w:color w:val="222222"/>
          <w:spacing w:val="8"/>
          <w:sz w:val="25"/>
          <w:szCs w:val="25"/>
          <w:bdr w:val="none" w:color="auto" w:sz="0" w:space="0"/>
          <w:shd w:val="clear" w:fill="FFFFFF"/>
        </w:rPr>
        <w:drawing>
          <wp:inline distT="0" distB="0" distL="114300" distR="114300">
            <wp:extent cx="5549900" cy="1581150"/>
            <wp:effectExtent l="0" t="0" r="12700" b="0"/>
            <wp:docPr id="44" name="图片 4" descr="C:\Users\Administrator\Desktop\imgs\9}EZL6FUT7@I0ZR_L6(VREC.png9}EZL6FUT7@I0ZR_L6(V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Users\Administrator\Desktop\imgs\9}EZL6FUT7@I0ZR_L6(VREC.png9}EZL6FUT7@I0ZR_L6(VREC"/>
                    <pic:cNvPicPr>
                      <a:picLocks noChangeAspect="1"/>
                    </pic:cNvPicPr>
                  </pic:nvPicPr>
                  <pic:blipFill>
                    <a:blip r:embed="rId39"/>
                    <a:srcRect/>
                    <a:stretch>
                      <a:fillRect/>
                    </a:stretch>
                  </pic:blipFill>
                  <pic:spPr>
                    <a:xfrm>
                      <a:off x="0" y="0"/>
                      <a:ext cx="5549900" cy="158115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4"/>
          <w:szCs w:val="24"/>
        </w:rPr>
      </w:pPr>
      <w:r>
        <w:rPr>
          <w:rFonts w:hint="eastAsia" w:ascii="微软雅黑" w:hAnsi="微软雅黑" w:eastAsia="微软雅黑" w:cs="微软雅黑"/>
          <w:i w:val="0"/>
          <w:caps w:val="0"/>
          <w:color w:val="222222"/>
          <w:spacing w:val="8"/>
          <w:sz w:val="24"/>
          <w:szCs w:val="24"/>
          <w:bdr w:val="none" w:color="auto" w:sz="0" w:space="0"/>
          <w:shd w:val="clear" w:fill="FFFFFF"/>
        </w:rPr>
        <w:t>服务调用方发送RPC请求到服务的提供方，服务的提供方根据调用服务的参数和执行的方法进行返回结果，服务的调用方和服务的提供方之间传输的数据需要进行序列化和反序列化操作。</w:t>
      </w:r>
    </w:p>
    <w:p>
      <w:pPr>
        <w:pStyle w:val="7"/>
        <w:rPr>
          <w:rFonts w:hint="eastAsia"/>
        </w:rPr>
      </w:pPr>
      <w:r>
        <w:rPr>
          <w:rFonts w:hint="eastAsia"/>
        </w:rPr>
        <w:t>4、对象序列化和反序列化</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4"/>
          <w:szCs w:val="24"/>
        </w:rPr>
      </w:pPr>
      <w:r>
        <w:rPr>
          <w:rFonts w:hint="eastAsia" w:ascii="微软雅黑" w:hAnsi="微软雅黑" w:eastAsia="微软雅黑" w:cs="微软雅黑"/>
          <w:i w:val="0"/>
          <w:caps w:val="0"/>
          <w:color w:val="222222"/>
          <w:spacing w:val="8"/>
          <w:sz w:val="24"/>
          <w:szCs w:val="24"/>
          <w:bdr w:val="none" w:color="auto" w:sz="0" w:space="0"/>
          <w:shd w:val="clear" w:fill="FFFFFF"/>
        </w:rPr>
        <w:t>（1）序列化 (Serialization)是将对象的状态信息转换为可以存储或传输的形式的过程。在序列化期间，对象将其当前状态写入到临时或持久性存储区。以后，可以通过从存储区中读取或反序列化对象的状态，重新创建该对象。</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4"/>
          <w:szCs w:val="24"/>
        </w:rPr>
      </w:pPr>
      <w:r>
        <w:rPr>
          <w:rFonts w:hint="eastAsia" w:ascii="微软雅黑" w:hAnsi="微软雅黑" w:eastAsia="微软雅黑" w:cs="微软雅黑"/>
          <w:i w:val="0"/>
          <w:caps w:val="0"/>
          <w:color w:val="222222"/>
          <w:spacing w:val="8"/>
          <w:sz w:val="24"/>
          <w:szCs w:val="24"/>
          <w:bdr w:val="none" w:color="auto" w:sz="0" w:space="0"/>
          <w:shd w:val="clear" w:fill="FFFFFF"/>
        </w:rPr>
        <w:t>（2）之所以要进行序列化，是因为在网络上进行传输的话，无论任何类型的数据，最终都需要转化为二进制流在网络上传输。</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4"/>
          <w:szCs w:val="24"/>
        </w:rPr>
      </w:pPr>
      <w:r>
        <w:rPr>
          <w:rFonts w:hint="eastAsia" w:ascii="微软雅黑" w:hAnsi="微软雅黑" w:eastAsia="微软雅黑" w:cs="微软雅黑"/>
          <w:i w:val="0"/>
          <w:caps w:val="0"/>
          <w:color w:val="222222"/>
          <w:spacing w:val="8"/>
          <w:sz w:val="24"/>
          <w:szCs w:val="24"/>
          <w:bdr w:val="none" w:color="auto" w:sz="0" w:space="0"/>
          <w:shd w:val="clear" w:fill="FFFFFF"/>
        </w:rPr>
        <w:t>（3）数据的发送方需要将传输的对象转化为二进制流才能在网络上进行传输，这也就是序列化的过程；数据的接收方则需要将接受到的二进制流在恢复为对象，这个过程就是对象的反序列化的过程。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4"/>
          <w:szCs w:val="24"/>
        </w:rPr>
      </w:pPr>
      <w:r>
        <w:rPr>
          <w:rFonts w:hint="eastAsia" w:ascii="微软雅黑" w:hAnsi="微软雅黑" w:eastAsia="微软雅黑" w:cs="微软雅黑"/>
          <w:i w:val="0"/>
          <w:caps w:val="0"/>
          <w:color w:val="222222"/>
          <w:spacing w:val="8"/>
          <w:sz w:val="24"/>
          <w:szCs w:val="24"/>
          <w:bdr w:val="none" w:color="auto" w:sz="0" w:space="0"/>
          <w:shd w:val="clear" w:fill="FFFFFF"/>
        </w:rPr>
        <w:t>（4）序列化和反序列化总结:</w:t>
      </w:r>
    </w:p>
    <w:p>
      <w:pPr>
        <w:keepNext w:val="0"/>
        <w:keepLines w:val="0"/>
        <w:widowControl/>
        <w:suppressLineNumbers w:val="0"/>
        <w:jc w:val="left"/>
        <w:rPr>
          <w:rFonts w:hint="eastAsia" w:ascii="微软雅黑" w:hAnsi="微软雅黑" w:eastAsia="微软雅黑" w:cs="微软雅黑"/>
          <w:i w:val="0"/>
          <w:caps w:val="0"/>
          <w:color w:val="222222"/>
          <w:spacing w:val="8"/>
          <w:sz w:val="25"/>
          <w:szCs w:val="25"/>
        </w:rPr>
      </w:pPr>
      <w:r>
        <w:rPr>
          <w:rFonts w:ascii="宋体" w:hAnsi="宋体" w:eastAsia="宋体" w:cs="宋体"/>
          <w:kern w:val="0"/>
          <w:sz w:val="24"/>
          <w:szCs w:val="24"/>
          <w:lang w:val="en-US" w:eastAsia="zh-CN" w:bidi="ar"/>
        </w:rPr>
        <w:drawing>
          <wp:inline distT="0" distB="0" distL="114300" distR="114300">
            <wp:extent cx="6057900" cy="981075"/>
            <wp:effectExtent l="0" t="0" r="0" b="9525"/>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0"/>
                    <a:stretch>
                      <a:fillRect/>
                    </a:stretch>
                  </pic:blipFill>
                  <pic:spPr>
                    <a:xfrm>
                      <a:off x="0" y="0"/>
                      <a:ext cx="6057900" cy="98107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4"/>
          <w:szCs w:val="24"/>
        </w:rPr>
      </w:pPr>
      <w:r>
        <w:rPr>
          <w:rFonts w:hint="eastAsia" w:ascii="微软雅黑" w:hAnsi="微软雅黑" w:eastAsia="微软雅黑" w:cs="微软雅黑"/>
          <w:i w:val="0"/>
          <w:caps w:val="0"/>
          <w:color w:val="222222"/>
          <w:spacing w:val="8"/>
          <w:sz w:val="24"/>
          <w:szCs w:val="24"/>
          <w:bdr w:val="none" w:color="auto" w:sz="0" w:space="0"/>
          <w:shd w:val="clear" w:fill="FFFFFF"/>
        </w:rPr>
        <w:t>（5）序列化和反序列化的方式有很多，常见的有使用Java本身内置的序列化方式、Hession、JSON、XML等。Java内置的可以直接使用Java提供的类不需要引用其他jar包，但是效率不是很高，下边是一张各种序列化空间和性能对比：</w:t>
      </w:r>
    </w:p>
    <w:p>
      <w:pPr>
        <w:pStyle w:val="8"/>
        <w:rPr>
          <w:rFonts w:hint="eastAsia"/>
        </w:rPr>
      </w:pPr>
      <w:r>
        <w:rPr>
          <w:rFonts w:hint="eastAsia"/>
        </w:rPr>
        <w:t>解析性能</w:t>
      </w:r>
    </w:p>
    <w:p>
      <w:pPr>
        <w:keepNext w:val="0"/>
        <w:keepLines w:val="0"/>
        <w:widowControl/>
        <w:suppressLineNumbers w:val="0"/>
        <w:jc w:val="left"/>
        <w:rPr>
          <w:rFonts w:hint="eastAsia"/>
        </w:rPr>
      </w:pPr>
      <w:r>
        <w:rPr>
          <w:rFonts w:ascii="宋体" w:hAnsi="宋体" w:eastAsia="宋体" w:cs="宋体"/>
          <w:kern w:val="0"/>
          <w:sz w:val="24"/>
          <w:szCs w:val="24"/>
          <w:lang w:val="en-US" w:eastAsia="zh-CN" w:bidi="ar"/>
        </w:rPr>
        <w:drawing>
          <wp:inline distT="0" distB="0" distL="114300" distR="114300">
            <wp:extent cx="6296025" cy="3962400"/>
            <wp:effectExtent l="0" t="0" r="9525" b="0"/>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1"/>
                    <a:stretch>
                      <a:fillRect/>
                    </a:stretch>
                  </pic:blipFill>
                  <pic:spPr>
                    <a:xfrm>
                      <a:off x="0" y="0"/>
                      <a:ext cx="6296025" cy="3962400"/>
                    </a:xfrm>
                    <a:prstGeom prst="rect">
                      <a:avLst/>
                    </a:prstGeom>
                    <a:noFill/>
                    <a:ln w="9525">
                      <a:noFill/>
                    </a:ln>
                  </pic:spPr>
                </pic:pic>
              </a:graphicData>
            </a:graphic>
          </wp:inline>
        </w:drawing>
      </w:r>
      <w:r>
        <w:rPr>
          <w:rStyle w:val="52"/>
          <w:rFonts w:hint="eastAsia"/>
        </w:rPr>
        <w:t>序列化之空间开销</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372225" cy="3924300"/>
            <wp:effectExtent l="0" t="0" r="9525" b="0"/>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2"/>
                    <a:stretch>
                      <a:fillRect/>
                    </a:stretch>
                  </pic:blipFill>
                  <pic:spPr>
                    <a:xfrm>
                      <a:off x="0" y="0"/>
                      <a:ext cx="6372225" cy="392430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5"/>
          <w:szCs w:val="25"/>
        </w:rPr>
      </w:pPr>
      <w:r>
        <w:rPr>
          <w:rFonts w:hint="eastAsia" w:ascii="微软雅黑" w:hAnsi="微软雅黑" w:eastAsia="微软雅黑" w:cs="微软雅黑"/>
          <w:i w:val="0"/>
          <w:caps w:val="0"/>
          <w:color w:val="222222"/>
          <w:spacing w:val="8"/>
          <w:sz w:val="25"/>
          <w:szCs w:val="25"/>
          <w:bdr w:val="none" w:color="auto" w:sz="0" w:space="0"/>
          <w:shd w:val="clear" w:fill="FFFFFF"/>
        </w:rPr>
        <w:t>（6）基于Java内置的序列化和反序列化关键代码实现：</w:t>
      </w:r>
    </w:p>
    <w:p>
      <w:pPr>
        <w:keepNext w:val="0"/>
        <w:keepLines w:val="0"/>
        <w:widowControl/>
        <w:suppressLineNumbers w:val="0"/>
        <w:jc w:val="left"/>
        <w:rPr>
          <w:rFonts w:hint="eastAsia" w:ascii="微软雅黑" w:hAnsi="微软雅黑" w:eastAsia="微软雅黑" w:cs="微软雅黑"/>
          <w:i w:val="0"/>
          <w:caps w:val="0"/>
          <w:color w:val="222222"/>
          <w:spacing w:val="8"/>
          <w:sz w:val="25"/>
          <w:szCs w:val="25"/>
        </w:rPr>
      </w:pPr>
      <w:r>
        <w:rPr>
          <w:rFonts w:ascii="宋体" w:hAnsi="宋体" w:eastAsia="宋体" w:cs="宋体"/>
          <w:kern w:val="0"/>
          <w:sz w:val="24"/>
          <w:szCs w:val="24"/>
          <w:lang w:val="en-US" w:eastAsia="zh-CN" w:bidi="ar"/>
        </w:rPr>
        <w:drawing>
          <wp:inline distT="0" distB="0" distL="114300" distR="114300">
            <wp:extent cx="6400800" cy="3019425"/>
            <wp:effectExtent l="0" t="0" r="0" b="9525"/>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3"/>
                    <a:stretch>
                      <a:fillRect/>
                    </a:stretch>
                  </pic:blipFill>
                  <pic:spPr>
                    <a:xfrm>
                      <a:off x="0" y="0"/>
                      <a:ext cx="6400800" cy="301942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4"/>
          <w:szCs w:val="24"/>
          <w:bdr w:val="none" w:color="auto" w:sz="0" w:space="0"/>
          <w:shd w:val="clear" w:fill="FFFFFF"/>
        </w:rPr>
      </w:pPr>
      <w:r>
        <w:rPr>
          <w:rFonts w:hint="eastAsia" w:ascii="微软雅黑" w:hAnsi="微软雅黑" w:eastAsia="微软雅黑" w:cs="微软雅黑"/>
          <w:i w:val="0"/>
          <w:caps w:val="0"/>
          <w:color w:val="222222"/>
          <w:spacing w:val="8"/>
          <w:sz w:val="24"/>
          <w:szCs w:val="24"/>
          <w:bdr w:val="none" w:color="auto" w:sz="0" w:space="0"/>
          <w:shd w:val="clear" w:fill="FFFFFF"/>
        </w:rPr>
        <w:t>其他序列化和反序列化的方式也大致如此，基本思路是一样的。</w:t>
      </w:r>
    </w:p>
    <w:p>
      <w:pPr>
        <w:pStyle w:val="6"/>
        <w:numPr>
          <w:ilvl w:val="0"/>
          <w:numId w:val="25"/>
        </w:numPr>
        <w:ind w:left="0" w:leftChars="0" w:firstLine="0" w:firstLineChars="0"/>
        <w:rPr>
          <w:rFonts w:hint="eastAsia"/>
        </w:rPr>
      </w:pPr>
      <w:r>
        <w:rPr>
          <w:rFonts w:hint="eastAsia"/>
        </w:rPr>
        <w:t>基于TCP的RPC实现</w:t>
      </w:r>
    </w:p>
    <w:p>
      <w:pPr>
        <w:pStyle w:val="7"/>
        <w:rPr>
          <w:rFonts w:hint="eastAsia"/>
        </w:rPr>
      </w:pPr>
      <w:r>
        <w:rPr>
          <w:rFonts w:hint="eastAsia"/>
        </w:rPr>
        <w:t>1、基本思路</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4"/>
          <w:szCs w:val="24"/>
        </w:rPr>
      </w:pPr>
      <w:r>
        <w:rPr>
          <w:rFonts w:hint="eastAsia" w:ascii="微软雅黑" w:hAnsi="微软雅黑" w:eastAsia="微软雅黑" w:cs="微软雅黑"/>
          <w:i w:val="0"/>
          <w:caps w:val="0"/>
          <w:color w:val="222222"/>
          <w:spacing w:val="8"/>
          <w:sz w:val="24"/>
          <w:szCs w:val="24"/>
          <w:bdr w:val="none" w:color="auto" w:sz="0" w:space="0"/>
          <w:shd w:val="clear" w:fill="FFFFFF"/>
        </w:rPr>
        <w:t>首先，远程控制调用RPC的本质还是底层的Scoket通信。对于简单的设计实现来说，其基本思路是：</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4"/>
          <w:szCs w:val="24"/>
        </w:rPr>
      </w:pPr>
      <w:r>
        <w:rPr>
          <w:rFonts w:hint="eastAsia" w:ascii="微软雅黑" w:hAnsi="微软雅黑" w:eastAsia="微软雅黑" w:cs="微软雅黑"/>
          <w:i w:val="0"/>
          <w:caps w:val="0"/>
          <w:color w:val="222222"/>
          <w:spacing w:val="8"/>
          <w:sz w:val="24"/>
          <w:szCs w:val="24"/>
          <w:bdr w:val="none" w:color="auto" w:sz="0" w:space="0"/>
          <w:shd w:val="clear" w:fill="FFFFFF"/>
        </w:rPr>
        <w:t>1、服务的调用方Consumer通过Socket建立起与服务的提供方Provider的连接；2、Consumer将需要调用的方法名称和参数通过Socket发送给Provider；3、Provider获取Consumer请求的数据并进行解析，执行具体的某一个方法，构造返回数据，返回给Consumer；4、Consumer获得Provider返回的数据进行相应的处理；12341234</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4"/>
          <w:szCs w:val="24"/>
          <w:bdr w:val="none" w:color="auto" w:sz="0" w:space="0"/>
          <w:shd w:val="clear" w:fill="FFFFFF"/>
        </w:rPr>
      </w:pPr>
      <w:r>
        <w:rPr>
          <w:rFonts w:hint="eastAsia" w:ascii="微软雅黑" w:hAnsi="微软雅黑" w:eastAsia="微软雅黑" w:cs="微软雅黑"/>
          <w:i w:val="0"/>
          <w:caps w:val="0"/>
          <w:color w:val="222222"/>
          <w:spacing w:val="8"/>
          <w:sz w:val="24"/>
          <w:szCs w:val="24"/>
          <w:bdr w:val="none" w:color="auto" w:sz="0" w:space="0"/>
          <w:shd w:val="clear" w:fill="FFFFFF"/>
        </w:rPr>
        <w:t>2、具体项目代码</w:t>
      </w:r>
    </w:p>
    <w:p>
      <w:pPr>
        <w:keepNext w:val="0"/>
        <w:keepLines w:val="0"/>
        <w:widowControl/>
        <w:suppressLineNumbers w:val="0"/>
        <w:jc w:val="left"/>
        <w:rPr>
          <w:rFonts w:hint="eastAsia" w:ascii="微软雅黑" w:hAnsi="微软雅黑" w:eastAsia="微软雅黑" w:cs="微软雅黑"/>
          <w:i w:val="0"/>
          <w:caps w:val="0"/>
          <w:color w:val="222222"/>
          <w:spacing w:val="8"/>
          <w:sz w:val="25"/>
          <w:szCs w:val="25"/>
          <w:bdr w:val="none" w:color="auto" w:sz="0" w:space="0"/>
          <w:shd w:val="clear" w:fill="FFFFFF"/>
        </w:rPr>
      </w:pPr>
      <w:r>
        <w:rPr>
          <w:rFonts w:ascii="宋体" w:hAnsi="宋体" w:eastAsia="宋体" w:cs="宋体"/>
          <w:kern w:val="0"/>
          <w:sz w:val="24"/>
          <w:szCs w:val="24"/>
          <w:lang w:val="en-US" w:eastAsia="zh-CN" w:bidi="ar"/>
        </w:rPr>
        <w:drawing>
          <wp:inline distT="0" distB="0" distL="114300" distR="114300">
            <wp:extent cx="6229350" cy="2419350"/>
            <wp:effectExtent l="0" t="0" r="0" b="0"/>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4"/>
                    <a:stretch>
                      <a:fillRect/>
                    </a:stretch>
                  </pic:blipFill>
                  <pic:spPr>
                    <a:xfrm>
                      <a:off x="0" y="0"/>
                      <a:ext cx="6229350" cy="241935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0"/>
        <w:rPr>
          <w:rFonts w:hint="eastAsia" w:ascii="微软雅黑" w:hAnsi="微软雅黑" w:eastAsia="微软雅黑" w:cs="微软雅黑"/>
          <w:i w:val="0"/>
          <w:caps w:val="0"/>
          <w:color w:val="222222"/>
          <w:spacing w:val="8"/>
          <w:sz w:val="25"/>
          <w:szCs w:val="25"/>
        </w:rPr>
      </w:pPr>
      <w:r>
        <w:rPr>
          <w:rFonts w:hint="eastAsia" w:ascii="微软雅黑" w:hAnsi="微软雅黑" w:eastAsia="微软雅黑" w:cs="微软雅黑"/>
          <w:i w:val="0"/>
          <w:caps w:val="0"/>
          <w:color w:val="222222"/>
          <w:spacing w:val="8"/>
          <w:sz w:val="25"/>
          <w:szCs w:val="25"/>
          <w:bdr w:val="none" w:color="auto" w:sz="0" w:space="0"/>
          <w:shd w:val="clear" w:fill="FFFFFF"/>
        </w:rPr>
        <w:t>具体代码如下：</w:t>
      </w:r>
    </w:p>
    <w:p>
      <w:pPr>
        <w:pStyle w:val="16"/>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0"/>
        <w:rPr>
          <w:rFonts w:hint="eastAsia" w:ascii="微软雅黑" w:hAnsi="微软雅黑" w:eastAsia="微软雅黑" w:cs="微软雅黑"/>
          <w:i w:val="0"/>
          <w:caps w:val="0"/>
          <w:color w:val="222222"/>
          <w:spacing w:val="8"/>
          <w:sz w:val="25"/>
          <w:szCs w:val="25"/>
          <w:bdr w:val="none" w:color="auto" w:sz="0" w:space="0"/>
          <w:shd w:val="clear" w:fill="FFFFFF"/>
        </w:rPr>
      </w:pPr>
      <w:r>
        <w:rPr>
          <w:rFonts w:hint="eastAsia" w:ascii="微软雅黑" w:hAnsi="微软雅黑" w:eastAsia="微软雅黑" w:cs="微软雅黑"/>
          <w:i w:val="0"/>
          <w:caps w:val="0"/>
          <w:color w:val="222222"/>
          <w:spacing w:val="8"/>
          <w:sz w:val="25"/>
          <w:szCs w:val="25"/>
          <w:bdr w:val="none" w:color="auto" w:sz="0" w:space="0"/>
          <w:shd w:val="clear" w:fill="FFFFFF"/>
        </w:rPr>
        <w:t>ConsumerDemo 代码：</w:t>
      </w:r>
    </w:p>
    <w:p>
      <w:pPr>
        <w:keepNext w:val="0"/>
        <w:keepLines w:val="0"/>
        <w:widowControl/>
        <w:suppressLineNumbers w:val="0"/>
        <w:jc w:val="left"/>
        <w:rPr>
          <w:rFonts w:hint="eastAsia" w:ascii="微软雅黑" w:hAnsi="微软雅黑" w:eastAsia="微软雅黑" w:cs="微软雅黑"/>
          <w:i w:val="0"/>
          <w:caps w:val="0"/>
          <w:color w:val="222222"/>
          <w:spacing w:val="8"/>
          <w:sz w:val="25"/>
          <w:szCs w:val="25"/>
          <w:bdr w:val="none" w:color="auto" w:sz="0" w:space="0"/>
          <w:shd w:val="clear" w:fill="FFFFFF"/>
        </w:rPr>
      </w:pPr>
      <w:r>
        <w:rPr>
          <w:rFonts w:ascii="宋体" w:hAnsi="宋体" w:eastAsia="宋体" w:cs="宋体"/>
          <w:kern w:val="0"/>
          <w:sz w:val="24"/>
          <w:szCs w:val="24"/>
          <w:lang w:val="en-US" w:eastAsia="zh-CN" w:bidi="ar"/>
        </w:rPr>
        <w:drawing>
          <wp:inline distT="0" distB="0" distL="114300" distR="114300">
            <wp:extent cx="6276975" cy="5143500"/>
            <wp:effectExtent l="0" t="0" r="9525" b="0"/>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5"/>
                    <a:stretch>
                      <a:fillRect/>
                    </a:stretch>
                  </pic:blipFill>
                  <pic:spPr>
                    <a:xfrm>
                      <a:off x="0" y="0"/>
                      <a:ext cx="6276975" cy="514350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0"/>
        <w:rPr>
          <w:rFonts w:hint="eastAsia" w:ascii="微软雅黑" w:hAnsi="微软雅黑" w:eastAsia="微软雅黑" w:cs="微软雅黑"/>
          <w:i w:val="0"/>
          <w:caps w:val="0"/>
          <w:color w:val="222222"/>
          <w:spacing w:val="8"/>
          <w:sz w:val="25"/>
          <w:szCs w:val="25"/>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0"/>
        <w:rPr>
          <w:rFonts w:hint="eastAsia" w:ascii="微软雅黑" w:hAnsi="微软雅黑" w:eastAsia="微软雅黑" w:cs="微软雅黑"/>
          <w:i w:val="0"/>
          <w:caps w:val="0"/>
          <w:color w:val="222222"/>
          <w:spacing w:val="8"/>
          <w:sz w:val="25"/>
          <w:szCs w:val="25"/>
        </w:rPr>
      </w:pPr>
      <w:r>
        <w:rPr>
          <w:rFonts w:hint="eastAsia" w:ascii="微软雅黑" w:hAnsi="微软雅黑" w:eastAsia="微软雅黑" w:cs="微软雅黑"/>
          <w:i w:val="0"/>
          <w:caps w:val="0"/>
          <w:color w:val="222222"/>
          <w:spacing w:val="8"/>
          <w:sz w:val="25"/>
          <w:szCs w:val="25"/>
          <w:bdr w:val="none" w:color="auto" w:sz="0" w:space="0"/>
          <w:shd w:val="clear" w:fill="FFFFFF"/>
        </w:rPr>
        <w:t>（2）ProviderDemo 代码如下：</w:t>
      </w:r>
    </w:p>
    <w:p>
      <w:pPr>
        <w:keepNext w:val="0"/>
        <w:keepLines w:val="0"/>
        <w:widowControl/>
        <w:suppressLineNumbers w:val="0"/>
        <w:jc w:val="left"/>
        <w:rPr>
          <w:rFonts w:hint="eastAsia" w:ascii="微软雅黑" w:hAnsi="微软雅黑" w:eastAsia="微软雅黑" w:cs="微软雅黑"/>
          <w:i w:val="0"/>
          <w:caps w:val="0"/>
          <w:color w:val="222222"/>
          <w:spacing w:val="8"/>
          <w:sz w:val="25"/>
          <w:szCs w:val="25"/>
        </w:rPr>
      </w:pPr>
      <w:r>
        <w:rPr>
          <w:rFonts w:ascii="宋体" w:hAnsi="宋体" w:eastAsia="宋体" w:cs="宋体"/>
          <w:kern w:val="0"/>
          <w:sz w:val="24"/>
          <w:szCs w:val="24"/>
          <w:lang w:val="en-US" w:eastAsia="zh-CN" w:bidi="ar"/>
        </w:rPr>
        <w:drawing>
          <wp:inline distT="0" distB="0" distL="114300" distR="114300">
            <wp:extent cx="4219575" cy="2181225"/>
            <wp:effectExtent l="0" t="0" r="9525" b="9525"/>
            <wp:docPr id="55"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descr="IMG_256"/>
                    <pic:cNvPicPr>
                      <a:picLocks noChangeAspect="1"/>
                    </pic:cNvPicPr>
                  </pic:nvPicPr>
                  <pic:blipFill>
                    <a:blip r:embed="rId46"/>
                    <a:stretch>
                      <a:fillRect/>
                    </a:stretch>
                  </pic:blipFill>
                  <pic:spPr>
                    <a:xfrm>
                      <a:off x="0" y="0"/>
                      <a:ext cx="4219575" cy="218122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0"/>
        <w:rPr>
          <w:rFonts w:hint="eastAsia" w:ascii="微软雅黑" w:hAnsi="微软雅黑" w:eastAsia="微软雅黑" w:cs="微软雅黑"/>
          <w:i w:val="0"/>
          <w:caps w:val="0"/>
          <w:color w:val="222222"/>
          <w:spacing w:val="8"/>
          <w:sz w:val="25"/>
          <w:szCs w:val="25"/>
        </w:rPr>
      </w:pPr>
      <w:r>
        <w:rPr>
          <w:rFonts w:hint="eastAsia" w:ascii="微软雅黑" w:hAnsi="微软雅黑" w:eastAsia="微软雅黑" w:cs="微软雅黑"/>
          <w:i w:val="0"/>
          <w:caps w:val="0"/>
          <w:color w:val="222222"/>
          <w:spacing w:val="8"/>
          <w:sz w:val="25"/>
          <w:szCs w:val="25"/>
          <w:bdr w:val="none" w:color="auto" w:sz="0" w:space="0"/>
          <w:shd w:val="clear" w:fill="FFFFFF"/>
        </w:rPr>
        <w:t>（3）ProviderDemoImpl代码如下：</w:t>
      </w:r>
    </w:p>
    <w:p>
      <w:pPr>
        <w:keepNext w:val="0"/>
        <w:keepLines w:val="0"/>
        <w:widowControl/>
        <w:suppressLineNumbers w:val="0"/>
        <w:jc w:val="left"/>
        <w:rPr>
          <w:rFonts w:hint="eastAsia" w:ascii="微软雅黑" w:hAnsi="微软雅黑" w:eastAsia="微软雅黑" w:cs="微软雅黑"/>
          <w:i w:val="0"/>
          <w:caps w:val="0"/>
          <w:color w:val="222222"/>
          <w:spacing w:val="8"/>
          <w:sz w:val="25"/>
          <w:szCs w:val="25"/>
        </w:rPr>
      </w:pPr>
      <w:r>
        <w:rPr>
          <w:rFonts w:ascii="宋体" w:hAnsi="宋体" w:eastAsia="宋体" w:cs="宋体"/>
          <w:kern w:val="0"/>
          <w:sz w:val="24"/>
          <w:szCs w:val="24"/>
          <w:lang w:val="en-US" w:eastAsia="zh-CN" w:bidi="ar"/>
        </w:rPr>
        <w:drawing>
          <wp:inline distT="0" distB="0" distL="114300" distR="114300">
            <wp:extent cx="5505450" cy="2552700"/>
            <wp:effectExtent l="0" t="0" r="0" b="0"/>
            <wp:docPr id="56"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descr="IMG_256"/>
                    <pic:cNvPicPr>
                      <a:picLocks noChangeAspect="1"/>
                    </pic:cNvPicPr>
                  </pic:nvPicPr>
                  <pic:blipFill>
                    <a:blip r:embed="rId47"/>
                    <a:stretch>
                      <a:fillRect/>
                    </a:stretch>
                  </pic:blipFill>
                  <pic:spPr>
                    <a:xfrm>
                      <a:off x="0" y="0"/>
                      <a:ext cx="5505450" cy="2552700"/>
                    </a:xfrm>
                    <a:prstGeom prst="rect">
                      <a:avLst/>
                    </a:prstGeom>
                    <a:noFill/>
                    <a:ln w="9525">
                      <a:noFill/>
                    </a:ln>
                  </pic:spPr>
                </pic:pic>
              </a:graphicData>
            </a:graphic>
          </wp:inline>
        </w:drawing>
      </w:r>
      <w:r>
        <w:rPr>
          <w:rFonts w:hint="eastAsia" w:ascii="微软雅黑" w:hAnsi="微软雅黑" w:eastAsia="微软雅黑" w:cs="微软雅黑"/>
          <w:i w:val="0"/>
          <w:caps w:val="0"/>
          <w:color w:val="222222"/>
          <w:spacing w:val="8"/>
          <w:sz w:val="25"/>
          <w:szCs w:val="25"/>
          <w:bdr w:val="none" w:color="auto" w:sz="0" w:space="0"/>
          <w:shd w:val="clear" w:fill="FFFFFF"/>
        </w:rPr>
        <w:t>（4）ProviderServer代码如下：</w:t>
      </w:r>
    </w:p>
    <w:p>
      <w:pPr>
        <w:keepNext w:val="0"/>
        <w:keepLines w:val="0"/>
        <w:widowControl/>
        <w:suppressLineNumbers w:val="0"/>
        <w:jc w:val="left"/>
        <w:rPr>
          <w:rFonts w:hint="eastAsia" w:ascii="微软雅黑" w:hAnsi="微软雅黑" w:eastAsia="微软雅黑" w:cs="微软雅黑"/>
          <w:i w:val="0"/>
          <w:caps w:val="0"/>
          <w:color w:val="222222"/>
          <w:spacing w:val="8"/>
          <w:sz w:val="25"/>
          <w:szCs w:val="25"/>
        </w:rPr>
      </w:pPr>
      <w:r>
        <w:rPr>
          <w:rFonts w:ascii="宋体" w:hAnsi="宋体" w:eastAsia="宋体" w:cs="宋体"/>
          <w:kern w:val="0"/>
          <w:sz w:val="24"/>
          <w:szCs w:val="24"/>
          <w:lang w:val="en-US" w:eastAsia="zh-CN" w:bidi="ar"/>
        </w:rPr>
        <w:drawing>
          <wp:inline distT="0" distB="0" distL="114300" distR="114300">
            <wp:extent cx="5048250" cy="5219700"/>
            <wp:effectExtent l="0" t="0" r="0" b="0"/>
            <wp:docPr id="57"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descr="IMG_256"/>
                    <pic:cNvPicPr>
                      <a:picLocks noChangeAspect="1"/>
                    </pic:cNvPicPr>
                  </pic:nvPicPr>
                  <pic:blipFill>
                    <a:blip r:embed="rId48"/>
                    <a:stretch>
                      <a:fillRect/>
                    </a:stretch>
                  </pic:blipFill>
                  <pic:spPr>
                    <a:xfrm>
                      <a:off x="0" y="0"/>
                      <a:ext cx="5048250" cy="521970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0"/>
        <w:rPr>
          <w:rFonts w:hint="eastAsia" w:ascii="微软雅黑" w:hAnsi="微软雅黑" w:eastAsia="微软雅黑" w:cs="微软雅黑"/>
          <w:i w:val="0"/>
          <w:caps w:val="0"/>
          <w:color w:val="222222"/>
          <w:spacing w:val="8"/>
          <w:sz w:val="25"/>
          <w:szCs w:val="25"/>
        </w:rPr>
      </w:pPr>
      <w:r>
        <w:rPr>
          <w:rFonts w:hint="eastAsia" w:ascii="微软雅黑" w:hAnsi="微软雅黑" w:eastAsia="微软雅黑" w:cs="微软雅黑"/>
          <w:i w:val="0"/>
          <w:caps w:val="0"/>
          <w:color w:val="222222"/>
          <w:spacing w:val="8"/>
          <w:sz w:val="25"/>
          <w:szCs w:val="25"/>
          <w:bdr w:val="none" w:color="auto" w:sz="0" w:space="0"/>
          <w:shd w:val="clear" w:fill="FFFFFF"/>
        </w:rPr>
        <w:t>（5）先开发服务器ProviderServer，然后执行ConsumerDemo，执行结果如下：</w:t>
      </w:r>
    </w:p>
    <w:p>
      <w:pPr>
        <w:keepNext w:val="0"/>
        <w:keepLines w:val="0"/>
        <w:widowControl/>
        <w:suppressLineNumbers w:val="0"/>
        <w:jc w:val="left"/>
        <w:rPr>
          <w:rFonts w:hint="eastAsia" w:ascii="微软雅黑" w:hAnsi="微软雅黑" w:eastAsia="微软雅黑" w:cs="微软雅黑"/>
          <w:i w:val="0"/>
          <w:caps w:val="0"/>
          <w:color w:val="222222"/>
          <w:spacing w:val="8"/>
          <w:sz w:val="25"/>
          <w:szCs w:val="25"/>
        </w:rPr>
      </w:pPr>
      <w:r>
        <w:rPr>
          <w:rFonts w:ascii="宋体" w:hAnsi="宋体" w:eastAsia="宋体" w:cs="宋体"/>
          <w:kern w:val="0"/>
          <w:sz w:val="24"/>
          <w:szCs w:val="24"/>
          <w:lang w:val="en-US" w:eastAsia="zh-CN" w:bidi="ar"/>
        </w:rPr>
        <w:drawing>
          <wp:inline distT="0" distB="0" distL="114300" distR="114300">
            <wp:extent cx="4733925" cy="2028825"/>
            <wp:effectExtent l="0" t="0" r="9525" b="9525"/>
            <wp:docPr id="58"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descr="IMG_256"/>
                    <pic:cNvPicPr>
                      <a:picLocks noChangeAspect="1"/>
                    </pic:cNvPicPr>
                  </pic:nvPicPr>
                  <pic:blipFill>
                    <a:blip r:embed="rId49"/>
                    <a:stretch>
                      <a:fillRect/>
                    </a:stretch>
                  </pic:blipFill>
                  <pic:spPr>
                    <a:xfrm>
                      <a:off x="0" y="0"/>
                      <a:ext cx="4733925" cy="202882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0"/>
        <w:rPr>
          <w:rFonts w:hint="eastAsia" w:ascii="微软雅黑" w:hAnsi="微软雅黑" w:eastAsia="微软雅黑" w:cs="微软雅黑"/>
          <w:i w:val="0"/>
          <w:caps w:val="0"/>
          <w:color w:val="222222"/>
          <w:spacing w:val="8"/>
          <w:sz w:val="25"/>
          <w:szCs w:val="25"/>
        </w:rPr>
      </w:pPr>
      <w:r>
        <w:rPr>
          <w:rFonts w:hint="eastAsia" w:ascii="微软雅黑" w:hAnsi="微软雅黑" w:eastAsia="微软雅黑" w:cs="微软雅黑"/>
          <w:i w:val="0"/>
          <w:caps w:val="0"/>
          <w:color w:val="222222"/>
          <w:spacing w:val="8"/>
          <w:sz w:val="25"/>
          <w:szCs w:val="25"/>
          <w:bdr w:val="none" w:color="auto" w:sz="0" w:space="0"/>
          <w:shd w:val="clear" w:fill="FFFFFF"/>
        </w:rPr>
        <w:t>客户端执行一次请求，返回正确的结果。</w:t>
      </w:r>
    </w:p>
    <w:p>
      <w:pPr>
        <w:keepNext w:val="0"/>
        <w:keepLines w:val="0"/>
        <w:widowControl/>
        <w:suppressLineNumbers w:val="0"/>
        <w:jc w:val="left"/>
        <w:rPr>
          <w:rFonts w:hint="eastAsia" w:ascii="微软雅黑" w:hAnsi="微软雅黑" w:eastAsia="微软雅黑" w:cs="微软雅黑"/>
          <w:i w:val="0"/>
          <w:caps w:val="0"/>
          <w:color w:val="222222"/>
          <w:spacing w:val="8"/>
          <w:sz w:val="25"/>
          <w:szCs w:val="25"/>
        </w:rPr>
      </w:pPr>
      <w:r>
        <w:rPr>
          <w:rFonts w:ascii="宋体" w:hAnsi="宋体" w:eastAsia="宋体" w:cs="宋体"/>
          <w:kern w:val="0"/>
          <w:sz w:val="24"/>
          <w:szCs w:val="24"/>
          <w:lang w:val="en-US" w:eastAsia="zh-CN" w:bidi="ar"/>
        </w:rPr>
        <w:drawing>
          <wp:inline distT="0" distB="0" distL="114300" distR="114300">
            <wp:extent cx="4171950" cy="2000250"/>
            <wp:effectExtent l="0" t="0" r="0" b="0"/>
            <wp:docPr id="5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descr="IMG_256"/>
                    <pic:cNvPicPr>
                      <a:picLocks noChangeAspect="1"/>
                    </pic:cNvPicPr>
                  </pic:nvPicPr>
                  <pic:blipFill>
                    <a:blip r:embed="rId50"/>
                    <a:stretch>
                      <a:fillRect/>
                    </a:stretch>
                  </pic:blipFill>
                  <pic:spPr>
                    <a:xfrm>
                      <a:off x="0" y="0"/>
                      <a:ext cx="4171950" cy="200025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4"/>
          <w:szCs w:val="24"/>
        </w:rPr>
      </w:pPr>
      <w:r>
        <w:rPr>
          <w:rFonts w:hint="eastAsia" w:ascii="微软雅黑" w:hAnsi="微软雅黑" w:eastAsia="微软雅黑" w:cs="微软雅黑"/>
          <w:i w:val="0"/>
          <w:caps w:val="0"/>
          <w:color w:val="222222"/>
          <w:spacing w:val="8"/>
          <w:sz w:val="24"/>
          <w:szCs w:val="24"/>
          <w:bdr w:val="none" w:color="auto" w:sz="0" w:space="0"/>
          <w:shd w:val="clear" w:fill="FFFFFF"/>
        </w:rPr>
        <w:t>上述显示了两条信息，这是因为服务器是while循环接受客户端请求的，共执行了两次。</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4"/>
          <w:szCs w:val="24"/>
        </w:rPr>
      </w:pPr>
      <w:r>
        <w:rPr>
          <w:rFonts w:hint="eastAsia" w:ascii="微软雅黑" w:hAnsi="微软雅黑" w:eastAsia="微软雅黑" w:cs="微软雅黑"/>
          <w:i w:val="0"/>
          <w:caps w:val="0"/>
          <w:color w:val="222222"/>
          <w:spacing w:val="8"/>
          <w:sz w:val="24"/>
          <w:szCs w:val="24"/>
          <w:bdr w:val="none" w:color="auto" w:sz="0" w:space="0"/>
          <w:shd w:val="clear" w:fill="FFFFFF"/>
        </w:rPr>
        <w:t>上述过程完成了一个简单的RPC远程控制调用的案例，实际使用框架的时候，比这考虑的要多很多，这只是简单介绍一下思路。关于基于HTTP协议的RPC的简单实现其思想和TCP的一样，这里不再做过多说明。</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720" w:firstLineChars="0"/>
        <w:rPr>
          <w:rFonts w:hint="eastAsia" w:ascii="微软雅黑" w:hAnsi="微软雅黑" w:eastAsia="微软雅黑" w:cs="微软雅黑"/>
          <w:i w:val="0"/>
          <w:caps w:val="0"/>
          <w:color w:val="222222"/>
          <w:spacing w:val="8"/>
          <w:sz w:val="24"/>
          <w:szCs w:val="24"/>
          <w:bdr w:val="none" w:color="auto" w:sz="0" w:space="0"/>
          <w:shd w:val="clear" w:fill="FFFFFF"/>
        </w:rPr>
      </w:pPr>
      <w:r>
        <w:rPr>
          <w:rFonts w:hint="eastAsia" w:ascii="微软雅黑" w:hAnsi="微软雅黑" w:eastAsia="微软雅黑" w:cs="微软雅黑"/>
          <w:i w:val="0"/>
          <w:caps w:val="0"/>
          <w:color w:val="222222"/>
          <w:spacing w:val="8"/>
          <w:sz w:val="24"/>
          <w:szCs w:val="24"/>
          <w:bdr w:val="none" w:color="auto" w:sz="0" w:space="0"/>
          <w:shd w:val="clear" w:fill="FFFFFF"/>
        </w:rPr>
        <w:t>博主使用最多的框架是Dubbo，服务的生产者将服务注册到注册中心，消费者向注册中心查找服务并获取服务生产者的信息，调用服务，详细请移步查看：</w:t>
      </w:r>
      <w:r>
        <w:rPr>
          <w:rFonts w:hint="eastAsia" w:ascii="微软雅黑" w:hAnsi="微软雅黑" w:eastAsia="微软雅黑" w:cs="微软雅黑"/>
          <w:i w:val="0"/>
          <w:caps w:val="0"/>
          <w:color w:val="222222"/>
          <w:spacing w:val="8"/>
          <w:sz w:val="24"/>
          <w:szCs w:val="24"/>
          <w:bdr w:val="none" w:color="auto" w:sz="0" w:space="0"/>
          <w:shd w:val="clear" w:fill="FFFFFF"/>
        </w:rPr>
        <w:fldChar w:fldCharType="begin"/>
      </w:r>
      <w:r>
        <w:rPr>
          <w:rFonts w:hint="eastAsia" w:ascii="微软雅黑" w:hAnsi="微软雅黑" w:eastAsia="微软雅黑" w:cs="微软雅黑"/>
          <w:i w:val="0"/>
          <w:caps w:val="0"/>
          <w:color w:val="222222"/>
          <w:spacing w:val="8"/>
          <w:sz w:val="24"/>
          <w:szCs w:val="24"/>
          <w:bdr w:val="none" w:color="auto" w:sz="0" w:space="0"/>
          <w:shd w:val="clear" w:fill="FFFFFF"/>
        </w:rPr>
        <w:instrText xml:space="preserve"> HYPERLINK "http://blog.csdn.net/xlgen157387/article/details/51865289" </w:instrText>
      </w:r>
      <w:r>
        <w:rPr>
          <w:rFonts w:hint="eastAsia" w:ascii="微软雅黑" w:hAnsi="微软雅黑" w:eastAsia="微软雅黑" w:cs="微软雅黑"/>
          <w:i w:val="0"/>
          <w:caps w:val="0"/>
          <w:color w:val="222222"/>
          <w:spacing w:val="8"/>
          <w:sz w:val="24"/>
          <w:szCs w:val="24"/>
          <w:bdr w:val="none" w:color="auto" w:sz="0" w:space="0"/>
          <w:shd w:val="clear" w:fill="FFFFFF"/>
        </w:rPr>
        <w:fldChar w:fldCharType="separate"/>
      </w:r>
      <w:r>
        <w:rPr>
          <w:rStyle w:val="21"/>
          <w:rFonts w:hint="eastAsia" w:ascii="微软雅黑" w:hAnsi="微软雅黑" w:eastAsia="微软雅黑" w:cs="微软雅黑"/>
          <w:i w:val="0"/>
          <w:caps w:val="0"/>
          <w:spacing w:val="8"/>
          <w:sz w:val="24"/>
          <w:szCs w:val="24"/>
          <w:bdr w:val="none" w:color="auto" w:sz="0" w:space="0"/>
          <w:shd w:val="clear" w:fill="FFFFFF"/>
        </w:rPr>
        <w:t>http://blog.csdn.net/xlgen157387/article/details/51865289</w:t>
      </w:r>
      <w:r>
        <w:rPr>
          <w:rFonts w:hint="eastAsia" w:ascii="微软雅黑" w:hAnsi="微软雅黑" w:eastAsia="微软雅黑" w:cs="微软雅黑"/>
          <w:i w:val="0"/>
          <w:caps w:val="0"/>
          <w:color w:val="222222"/>
          <w:spacing w:val="8"/>
          <w:sz w:val="24"/>
          <w:szCs w:val="24"/>
          <w:bdr w:val="none" w:color="auto" w:sz="0" w:space="0"/>
          <w:shd w:val="clear" w:fill="FFFFFF"/>
        </w:rPr>
        <w:fldChar w:fldCharType="end"/>
      </w:r>
    </w:p>
    <w:p>
      <w:pPr>
        <w:pStyle w:val="6"/>
        <w:rPr>
          <w:lang w:val="en-US" w:eastAsia="zh-CN"/>
        </w:rPr>
      </w:pPr>
      <w:r>
        <w:rPr>
          <w:lang w:val="en-US" w:eastAsia="zh-CN"/>
        </w:rPr>
        <w:t>版权声明</w:t>
      </w:r>
    </w:p>
    <w:p>
      <w:pPr>
        <w:pStyle w:val="6"/>
        <w:ind w:firstLine="720" w:firstLineChars="0"/>
        <w:rPr>
          <w:rFonts w:hint="eastAsia" w:ascii="微软雅黑" w:hAnsi="微软雅黑" w:eastAsia="微软雅黑" w:cs="微软雅黑"/>
          <w:b w:val="0"/>
          <w:bCs/>
          <w:sz w:val="24"/>
          <w:szCs w:val="24"/>
          <w:bdr w:val="none" w:color="auto" w:sz="0" w:space="0"/>
        </w:rPr>
      </w:pPr>
      <w:r>
        <w:rPr>
          <w:rFonts w:hint="eastAsia" w:ascii="微软雅黑" w:hAnsi="微软雅黑" w:eastAsia="微软雅黑" w:cs="微软雅黑"/>
          <w:b w:val="0"/>
          <w:bCs/>
          <w:color w:val="3E3E3E"/>
          <w:sz w:val="24"/>
          <w:szCs w:val="24"/>
          <w:bdr w:val="none" w:color="auto" w:sz="0" w:space="0"/>
          <w:shd w:val="clear" w:fill="FFFFFF"/>
        </w:rPr>
        <w:t>Java后端技术所推送文章，为本人原创、网上收集或其他作者投稿，对于网上收集部分除非确实无法确认，我们都会注明作者和来源。部分文章推送时未能与原作者取得联系。若涉及版权问题，烦请原作者联系我们，我们会在24小时内删除处理，谢谢！^_^   QQ:1573876303</w:t>
      </w:r>
      <w:r>
        <w:rPr>
          <w:rFonts w:hint="eastAsia" w:ascii="微软雅黑" w:hAnsi="微软雅黑" w:eastAsia="微软雅黑" w:cs="微软雅黑"/>
          <w:b w:val="0"/>
          <w:bCs/>
          <w:sz w:val="24"/>
          <w:szCs w:val="24"/>
          <w:bdr w:val="none" w:color="auto" w:sz="0" w:space="0"/>
        </w:rPr>
        <w:t>。</w:t>
      </w:r>
    </w:p>
    <w:p>
      <w:pPr>
        <w:pStyle w:val="5"/>
        <w:rPr>
          <w:rFonts w:hint="eastAsia"/>
          <w:lang w:val="en-US" w:eastAsia="zh-CN"/>
        </w:rPr>
      </w:pPr>
      <w:r>
        <w:rPr>
          <w:rFonts w:hint="eastAsia"/>
          <w:lang w:val="en-US" w:eastAsia="zh-CN"/>
        </w:rPr>
        <w:t>4.3.3 dubbo之SPI解析</w:t>
      </w:r>
    </w:p>
    <w:p>
      <w:pPr>
        <w:pStyle w:val="6"/>
        <w:rPr>
          <w:rFonts w:hint="eastAsia"/>
        </w:rPr>
      </w:pPr>
      <w:r>
        <w:rPr>
          <w:rFonts w:hint="eastAsia"/>
        </w:rPr>
        <w:t>一 概述</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bdr w:val="none" w:color="auto" w:sz="0" w:space="0"/>
          <w:shd w:val="clear" w:fill="FFFFFF"/>
        </w:rPr>
        <w:t>一大早来上班，准备写CSDN博客，发现前面的文章下有人评价，有点欣喜，有点安慰。算是对我这段时间作品的回报和我前进的动力吧！继续写吧.. 前面阅读dubbo源码经常看到</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Protocol protocol = ExtensionLoader.getExtensionLoader(Protocol.</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class</w:t>
      </w:r>
      <w:r>
        <w:rPr>
          <w:rFonts w:hint="eastAsia" w:ascii="微软雅黑" w:hAnsi="微软雅黑" w:eastAsia="微软雅黑" w:cs="微软雅黑"/>
          <w:i w:val="0"/>
          <w:caps w:val="0"/>
          <w:color w:val="000000"/>
          <w:spacing w:val="0"/>
          <w:sz w:val="24"/>
          <w:szCs w:val="24"/>
          <w:bdr w:val="none" w:color="auto" w:sz="0" w:space="0"/>
          <w:shd w:val="clear" w:fill="FFFFFF"/>
        </w:rPr>
        <w:t>).getAdaptiveExtension();     </w:t>
      </w:r>
    </w:p>
    <w:p>
      <w:pPr>
        <w:keepNext w:val="0"/>
        <w:keepLines w:val="0"/>
        <w:widowControl/>
        <w:suppressLineNumbers w:val="0"/>
        <w:ind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这种类型的代码来获取一个接口的代理类，比如我这里贴的代码反馈的了一个Protocol接口的代理实现。仔细翻看dubbo中的源码，Protocol接口的实现类有很多种，   那么在程序的执行中怎么得到对应的实现类，怎么去动态的扩展接口实现，这些问题就是今天讨论的重点。</w:t>
      </w:r>
    </w:p>
    <w:p>
      <w:pPr>
        <w:pStyle w:val="6"/>
        <w:rPr>
          <w:rFonts w:hint="eastAsia"/>
        </w:rPr>
      </w:pPr>
      <w:r>
        <w:rPr>
          <w:rFonts w:hint="eastAsia"/>
        </w:rPr>
        <w:t>二  什么是SPI技术</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bdr w:val="none" w:color="auto" w:sz="0" w:space="0"/>
          <w:shd w:val="clear" w:fill="FFFFFF"/>
        </w:rPr>
      </w:pPr>
      <w:r>
        <w:rPr>
          <w:rFonts w:hint="eastAsia" w:ascii="微软雅黑" w:hAnsi="微软雅黑" w:eastAsia="微软雅黑" w:cs="微软雅黑"/>
          <w:i w:val="0"/>
          <w:caps w:val="0"/>
          <w:color w:val="4F4F4F"/>
          <w:spacing w:val="0"/>
          <w:sz w:val="24"/>
          <w:szCs w:val="24"/>
          <w:bdr w:val="none" w:color="auto" w:sz="0" w:space="0"/>
          <w:shd w:val="clear" w:fill="FFFFFF"/>
        </w:rPr>
        <w:t>感觉自己的语言描述不是很精准，就不再自己创造了，在网上拷贝了一段描述，讲明了什么是SPI技术，为什么要用SPI，用SPI有什么好处。内如下：  SPI的全名为Service Provider Interface.大多数开发人员可能不熟悉，因为这个是针对厂商或者插件的。在java.util.ServiceLoader的文档里有比较详细的介绍。简单的总结下java spi机制的思想。我们系统里抽象的各个模块，往往有很多不同的实现方案，比如日志模块的方案，xml解析模块、jdbc模块的方案等。</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bdr w:val="none" w:color="auto" w:sz="0" w:space="0"/>
          <w:shd w:val="clear" w:fill="FFFFFF"/>
        </w:rPr>
      </w:pPr>
      <w:r>
        <w:rPr>
          <w:rFonts w:hint="eastAsia" w:ascii="微软雅黑" w:hAnsi="微软雅黑" w:eastAsia="微软雅黑" w:cs="微软雅黑"/>
          <w:i w:val="0"/>
          <w:caps w:val="0"/>
          <w:color w:val="4F4F4F"/>
          <w:spacing w:val="0"/>
          <w:sz w:val="24"/>
          <w:szCs w:val="24"/>
          <w:bdr w:val="none" w:color="auto" w:sz="0" w:space="0"/>
          <w:shd w:val="clear" w:fill="FFFFFF"/>
        </w:rPr>
        <w:t>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bdr w:val="none" w:color="auto" w:sz="0" w:space="0"/>
          <w:shd w:val="clear" w:fill="FFFFFF"/>
        </w:rPr>
      </w:pPr>
      <w:r>
        <w:rPr>
          <w:rFonts w:hint="eastAsia" w:ascii="微软雅黑" w:hAnsi="微软雅黑" w:eastAsia="微软雅黑" w:cs="微软雅黑"/>
          <w:i w:val="0"/>
          <w:caps w:val="0"/>
          <w:color w:val="4F4F4F"/>
          <w:spacing w:val="0"/>
          <w:sz w:val="24"/>
          <w:szCs w:val="24"/>
          <w:bdr w:val="none" w:color="auto" w:sz="0" w:space="0"/>
          <w:shd w:val="clear" w:fill="FFFFFF"/>
        </w:rPr>
        <w:t xml:space="preserve"> java spi就是提供这样的一个机制：为某个接口寻找服务实现的机制。</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bdr w:val="none" w:color="auto" w:sz="0" w:space="0"/>
          <w:shd w:val="clear" w:fill="FFFFFF"/>
        </w:rPr>
      </w:pPr>
      <w:r>
        <w:rPr>
          <w:rFonts w:hint="eastAsia" w:ascii="微软雅黑" w:hAnsi="微软雅黑" w:eastAsia="微软雅黑" w:cs="微软雅黑"/>
          <w:i w:val="0"/>
          <w:caps w:val="0"/>
          <w:color w:val="4F4F4F"/>
          <w:spacing w:val="0"/>
          <w:sz w:val="24"/>
          <w:szCs w:val="24"/>
          <w:bdr w:val="none" w:color="auto" w:sz="0" w:space="0"/>
          <w:shd w:val="clear" w:fill="FFFFFF"/>
        </w:rPr>
        <w:t>有点类似IOC的思想，就是将装配的控制权移到程序之外，在模块化设计中这个机制尤其重要，java spi的具体约定为:当服务的提供者，提供了服务接口的一种实现之后，在jar包的META-INF/services/目录里同时创建一个以服务接口命名的文件。该文件里就是实现该服务接口的具体实现类。而当外部程序装配这个模块的时候，就能通过该jar包META-INF/services/里的配置文件找到具体的实现类名，并装载实例化，完成模块的注入。 </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bdr w:val="none" w:color="auto" w:sz="0" w:space="0"/>
          <w:shd w:val="clear" w:fill="FFFFFF"/>
        </w:rPr>
        <w:t>基于这样一个约定就能很好的找到服务接口的实现类，而不需要再代码里制定。jdk提供服务实现查找的一个工具类：java.util.ServiceLoader</w:t>
      </w:r>
    </w:p>
    <w:p>
      <w:pPr>
        <w:pStyle w:val="6"/>
        <w:rPr>
          <w:rFonts w:hint="eastAsia"/>
        </w:rPr>
      </w:pPr>
      <w:r>
        <w:rPr>
          <w:rFonts w:hint="eastAsia"/>
        </w:rPr>
        <w:t>三  JDK中的SPI技术</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bdr w:val="none" w:color="auto" w:sz="0" w:space="0"/>
          <w:shd w:val="clear" w:fill="FFFFFF"/>
        </w:rPr>
        <w:t>JDK中拥有SPI的支持，主要涉及java.util.ServiceLoader类的使用，我写了一个小的DEMO让我们初步理解下SPI的使用。首先我写了一个接口代码如下：</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package</w:t>
      </w:r>
      <w:r>
        <w:rPr>
          <w:rFonts w:hint="eastAsia" w:ascii="微软雅黑" w:hAnsi="微软雅黑" w:eastAsia="微软雅黑" w:cs="微软雅黑"/>
          <w:i w:val="0"/>
          <w:caps w:val="0"/>
          <w:color w:val="000000"/>
          <w:spacing w:val="0"/>
          <w:sz w:val="24"/>
          <w:szCs w:val="24"/>
          <w:bdr w:val="none" w:color="auto" w:sz="0" w:space="0"/>
          <w:shd w:val="clear" w:fill="FFFFFF"/>
        </w:rPr>
        <w:t> spi;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6"/>
          <w:rFonts w:hint="eastAsia" w:ascii="微软雅黑" w:hAnsi="微软雅黑" w:eastAsia="微软雅黑" w:cs="微软雅黑"/>
          <w:i w:val="0"/>
          <w:caps w:val="0"/>
          <w:color w:val="008200"/>
          <w:spacing w:val="0"/>
          <w:sz w:val="24"/>
          <w:szCs w:val="24"/>
          <w:bdr w:val="none" w:color="auto" w:sz="0" w:space="0"/>
          <w:shd w:val="clear" w:fill="FFFFFF"/>
        </w:rPr>
        <w:t>/**</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Created by Administrator on 2017/8/28.</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interface</w:t>
      </w:r>
      <w:r>
        <w:rPr>
          <w:rFonts w:hint="eastAsia" w:ascii="微软雅黑" w:hAnsi="微软雅黑" w:eastAsia="微软雅黑" w:cs="微软雅黑"/>
          <w:i w:val="0"/>
          <w:caps w:val="0"/>
          <w:color w:val="000000"/>
          <w:spacing w:val="0"/>
          <w:sz w:val="24"/>
          <w:szCs w:val="24"/>
          <w:bdr w:val="none" w:color="auto" w:sz="0" w:space="0"/>
          <w:shd w:val="clear" w:fill="F8F8F8"/>
        </w:rPr>
        <w:t> DubboService {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void</w:t>
      </w:r>
      <w:r>
        <w:rPr>
          <w:rFonts w:hint="eastAsia" w:ascii="微软雅黑" w:hAnsi="微软雅黑" w:eastAsia="微软雅黑" w:cs="微软雅黑"/>
          <w:i w:val="0"/>
          <w:caps w:val="0"/>
          <w:color w:val="000000"/>
          <w:spacing w:val="0"/>
          <w:sz w:val="24"/>
          <w:szCs w:val="24"/>
          <w:bdr w:val="none" w:color="auto" w:sz="0" w:space="0"/>
          <w:shd w:val="clear" w:fill="F8F8F8"/>
        </w:rPr>
        <w:t> sayHello();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bdr w:val="none" w:color="auto" w:sz="0" w:space="0"/>
          <w:shd w:val="clear" w:fill="FFFFFF"/>
        </w:rPr>
        <w:t>然后写了这个接口的两个实现类</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package</w:t>
      </w:r>
      <w:r>
        <w:rPr>
          <w:rFonts w:hint="eastAsia" w:ascii="微软雅黑" w:hAnsi="微软雅黑" w:eastAsia="微软雅黑" w:cs="微软雅黑"/>
          <w:i w:val="0"/>
          <w:caps w:val="0"/>
          <w:color w:val="000000"/>
          <w:spacing w:val="0"/>
          <w:sz w:val="24"/>
          <w:szCs w:val="24"/>
          <w:bdr w:val="none" w:color="auto" w:sz="0" w:space="0"/>
          <w:shd w:val="clear" w:fill="FFFFFF"/>
        </w:rPr>
        <w:t> spi;  </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Created by Administrator on 2017/8/28.</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class</w:t>
      </w:r>
      <w:r>
        <w:rPr>
          <w:rFonts w:hint="eastAsia" w:ascii="微软雅黑" w:hAnsi="微软雅黑" w:eastAsia="微软雅黑" w:cs="微软雅黑"/>
          <w:i w:val="0"/>
          <w:caps w:val="0"/>
          <w:color w:val="000000"/>
          <w:spacing w:val="0"/>
          <w:sz w:val="24"/>
          <w:szCs w:val="24"/>
          <w:bdr w:val="none" w:color="auto" w:sz="0" w:space="0"/>
          <w:shd w:val="clear" w:fill="F8F8F8"/>
        </w:rPr>
        <w:t> RedService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implements</w:t>
      </w:r>
      <w:r>
        <w:rPr>
          <w:rFonts w:hint="eastAsia" w:ascii="微软雅黑" w:hAnsi="微软雅黑" w:eastAsia="微软雅黑" w:cs="微软雅黑"/>
          <w:i w:val="0"/>
          <w:caps w:val="0"/>
          <w:color w:val="000000"/>
          <w:spacing w:val="0"/>
          <w:sz w:val="24"/>
          <w:szCs w:val="24"/>
          <w:bdr w:val="none" w:color="auto" w:sz="0" w:space="0"/>
          <w:shd w:val="clear" w:fill="F8F8F8"/>
        </w:rPr>
        <w:t> DubboService {  </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public</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sayHello() {  </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System.out.println(</w:t>
      </w:r>
      <w:r>
        <w:rPr>
          <w:rStyle w:val="37"/>
          <w:rFonts w:hint="eastAsia" w:ascii="微软雅黑" w:hAnsi="微软雅黑" w:eastAsia="微软雅黑" w:cs="微软雅黑"/>
          <w:i w:val="0"/>
          <w:caps w:val="0"/>
          <w:color w:val="0000FF"/>
          <w:spacing w:val="0"/>
          <w:sz w:val="24"/>
          <w:szCs w:val="24"/>
          <w:bdr w:val="none" w:color="auto" w:sz="0" w:space="0"/>
          <w:shd w:val="clear" w:fill="FFFFFF"/>
        </w:rPr>
        <w:t>"我是RedService服务实现"</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wordWrap w:val="0"/>
        <w:spacing w:before="0" w:beforeAutospacing="0" w:after="0" w:afterAutospacing="0"/>
        <w:ind w:left="0" w:right="0" w:firstLine="0"/>
        <w:jc w:val="left"/>
        <w:rPr>
          <w:rFonts w:hint="eastAsia" w:ascii="微软雅黑" w:hAnsi="微软雅黑" w:eastAsia="微软雅黑" w:cs="微软雅黑"/>
          <w:i w:val="0"/>
          <w:caps w:val="0"/>
          <w:color w:val="C0C0C0"/>
          <w:spacing w:val="0"/>
          <w:sz w:val="24"/>
          <w:szCs w:val="24"/>
        </w:rPr>
      </w:pPr>
      <w:r>
        <w:rPr>
          <w:rFonts w:hint="eastAsia" w:ascii="微软雅黑" w:hAnsi="微软雅黑" w:eastAsia="微软雅黑" w:cs="微软雅黑"/>
          <w:b/>
          <w:i w:val="0"/>
          <w:caps w:val="0"/>
          <w:color w:val="C0C0C0"/>
          <w:spacing w:val="0"/>
          <w:kern w:val="0"/>
          <w:sz w:val="24"/>
          <w:szCs w:val="24"/>
          <w:bdr w:val="none" w:color="auto" w:sz="0" w:space="0"/>
          <w:shd w:val="clear" w:fill="F8F8F8"/>
          <w:lang w:val="en-US" w:eastAsia="zh-CN" w:bidi="ar"/>
        </w:rPr>
        <w:t>[java]</w:t>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w:t>
      </w:r>
      <w:r>
        <w:rPr>
          <w:rFonts w:hint="eastAsia" w:ascii="微软雅黑" w:hAnsi="微软雅黑" w:eastAsia="微软雅黑" w:cs="微软雅黑"/>
          <w:i w:val="0"/>
          <w:caps w:val="0"/>
          <w:color w:val="6795B5"/>
          <w:spacing w:val="0"/>
          <w:kern w:val="0"/>
          <w:sz w:val="24"/>
          <w:szCs w:val="24"/>
          <w:u w:val="none"/>
          <w:bdr w:val="none" w:color="6CE26C" w:sz="18" w:space="0"/>
          <w:shd w:val="clear" w:fill="F8F8F8"/>
          <w:lang w:val="en-US" w:eastAsia="zh-CN" w:bidi="ar"/>
        </w:rPr>
        <w:fldChar w:fldCharType="begin"/>
      </w:r>
      <w:r>
        <w:rPr>
          <w:rFonts w:hint="eastAsia" w:ascii="微软雅黑" w:hAnsi="微软雅黑" w:eastAsia="微软雅黑" w:cs="微软雅黑"/>
          <w:i w:val="0"/>
          <w:caps w:val="0"/>
          <w:color w:val="6795B5"/>
          <w:spacing w:val="0"/>
          <w:kern w:val="0"/>
          <w:sz w:val="24"/>
          <w:szCs w:val="24"/>
          <w:u w:val="none"/>
          <w:bdr w:val="none" w:color="6CE26C" w:sz="18" w:space="0"/>
          <w:shd w:val="clear" w:fill="F8F8F8"/>
          <w:lang w:val="en-US" w:eastAsia="zh-CN" w:bidi="ar"/>
        </w:rPr>
        <w:instrText xml:space="preserve"> HYPERLINK "https://blog.csdn.net/qiangcai/article/details/77750541" \o "view plain" </w:instrText>
      </w:r>
      <w:r>
        <w:rPr>
          <w:rFonts w:hint="eastAsia" w:ascii="微软雅黑" w:hAnsi="微软雅黑" w:eastAsia="微软雅黑" w:cs="微软雅黑"/>
          <w:i w:val="0"/>
          <w:caps w:val="0"/>
          <w:color w:val="6795B5"/>
          <w:spacing w:val="0"/>
          <w:kern w:val="0"/>
          <w:sz w:val="24"/>
          <w:szCs w:val="24"/>
          <w:u w:val="none"/>
          <w:bdr w:val="none" w:color="6CE26C" w:sz="18" w:space="0"/>
          <w:shd w:val="clear" w:fill="F8F8F8"/>
          <w:lang w:val="en-US" w:eastAsia="zh-CN" w:bidi="ar"/>
        </w:rPr>
        <w:fldChar w:fldCharType="separate"/>
      </w:r>
      <w:r>
        <w:rPr>
          <w:rStyle w:val="21"/>
          <w:rFonts w:hint="eastAsia" w:ascii="微软雅黑" w:hAnsi="微软雅黑" w:eastAsia="微软雅黑" w:cs="微软雅黑"/>
          <w:i w:val="0"/>
          <w:caps w:val="0"/>
          <w:color w:val="6795B5"/>
          <w:spacing w:val="0"/>
          <w:sz w:val="24"/>
          <w:szCs w:val="24"/>
          <w:u w:val="none"/>
          <w:bdr w:val="none" w:color="auto" w:sz="0" w:space="0"/>
          <w:shd w:val="clear" w:fill="F8F8F8"/>
        </w:rPr>
        <w:t>view plain</w:t>
      </w:r>
      <w:r>
        <w:rPr>
          <w:rFonts w:hint="eastAsia" w:ascii="微软雅黑" w:hAnsi="微软雅黑" w:eastAsia="微软雅黑" w:cs="微软雅黑"/>
          <w:i w:val="0"/>
          <w:caps w:val="0"/>
          <w:color w:val="6795B5"/>
          <w:spacing w:val="0"/>
          <w:kern w:val="0"/>
          <w:sz w:val="24"/>
          <w:szCs w:val="24"/>
          <w:u w:val="none"/>
          <w:bdr w:val="none" w:color="6CE26C" w:sz="18" w:space="0"/>
          <w:shd w:val="clear" w:fill="F8F8F8"/>
          <w:lang w:val="en-US" w:eastAsia="zh-CN" w:bidi="ar"/>
        </w:rPr>
        <w:fldChar w:fldCharType="end"/>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w:t>
      </w:r>
      <w:r>
        <w:rPr>
          <w:rFonts w:hint="eastAsia" w:ascii="微软雅黑" w:hAnsi="微软雅黑" w:eastAsia="微软雅黑" w:cs="微软雅黑"/>
          <w:i w:val="0"/>
          <w:caps w:val="0"/>
          <w:color w:val="6795B5"/>
          <w:spacing w:val="0"/>
          <w:kern w:val="0"/>
          <w:sz w:val="24"/>
          <w:szCs w:val="24"/>
          <w:u w:val="none"/>
          <w:bdr w:val="none" w:color="auto" w:sz="0" w:space="0"/>
          <w:shd w:val="clear" w:fill="F8F8F8"/>
          <w:lang w:val="en-US" w:eastAsia="zh-CN" w:bidi="ar"/>
        </w:rPr>
        <w:fldChar w:fldCharType="begin"/>
      </w:r>
      <w:r>
        <w:rPr>
          <w:rFonts w:hint="eastAsia" w:ascii="微软雅黑" w:hAnsi="微软雅黑" w:eastAsia="微软雅黑" w:cs="微软雅黑"/>
          <w:i w:val="0"/>
          <w:caps w:val="0"/>
          <w:color w:val="6795B5"/>
          <w:spacing w:val="0"/>
          <w:kern w:val="0"/>
          <w:sz w:val="24"/>
          <w:szCs w:val="24"/>
          <w:u w:val="none"/>
          <w:bdr w:val="none" w:color="auto" w:sz="0" w:space="0"/>
          <w:shd w:val="clear" w:fill="F8F8F8"/>
          <w:lang w:val="en-US" w:eastAsia="zh-CN" w:bidi="ar"/>
        </w:rPr>
        <w:instrText xml:space="preserve"> HYPERLINK "https://blog.csdn.net/qiangcai/article/details/77750541" \o "copy" </w:instrText>
      </w:r>
      <w:r>
        <w:rPr>
          <w:rFonts w:hint="eastAsia" w:ascii="微软雅黑" w:hAnsi="微软雅黑" w:eastAsia="微软雅黑" w:cs="微软雅黑"/>
          <w:i w:val="0"/>
          <w:caps w:val="0"/>
          <w:color w:val="6795B5"/>
          <w:spacing w:val="0"/>
          <w:kern w:val="0"/>
          <w:sz w:val="24"/>
          <w:szCs w:val="24"/>
          <w:u w:val="none"/>
          <w:bdr w:val="none" w:color="auto" w:sz="0" w:space="0"/>
          <w:shd w:val="clear" w:fill="F8F8F8"/>
          <w:lang w:val="en-US" w:eastAsia="zh-CN" w:bidi="ar"/>
        </w:rPr>
        <w:fldChar w:fldCharType="separate"/>
      </w:r>
      <w:r>
        <w:rPr>
          <w:rStyle w:val="21"/>
          <w:rFonts w:hint="eastAsia" w:ascii="微软雅黑" w:hAnsi="微软雅黑" w:eastAsia="微软雅黑" w:cs="微软雅黑"/>
          <w:i w:val="0"/>
          <w:caps w:val="0"/>
          <w:color w:val="6795B5"/>
          <w:spacing w:val="0"/>
          <w:sz w:val="24"/>
          <w:szCs w:val="24"/>
          <w:u w:val="none"/>
          <w:bdr w:val="none" w:color="auto" w:sz="0" w:space="0"/>
          <w:shd w:val="clear" w:fill="F8F8F8"/>
        </w:rPr>
        <w:t>copy</w:t>
      </w:r>
      <w:r>
        <w:rPr>
          <w:rFonts w:hint="eastAsia" w:ascii="微软雅黑" w:hAnsi="微软雅黑" w:eastAsia="微软雅黑" w:cs="微软雅黑"/>
          <w:i w:val="0"/>
          <w:caps w:val="0"/>
          <w:color w:val="6795B5"/>
          <w:spacing w:val="0"/>
          <w:kern w:val="0"/>
          <w:sz w:val="24"/>
          <w:szCs w:val="24"/>
          <w:u w:val="none"/>
          <w:bdr w:val="none" w:color="auto" w:sz="0" w:space="0"/>
          <w:shd w:val="clear" w:fill="F8F8F8"/>
          <w:lang w:val="en-US" w:eastAsia="zh-CN" w:bidi="ar"/>
        </w:rPr>
        <w:fldChar w:fldCharType="end"/>
      </w:r>
    </w:p>
    <w:p>
      <w:pPr>
        <w:keepNext w:val="0"/>
        <w:keepLines w:val="0"/>
        <w:widowControl/>
        <w:numPr>
          <w:ilvl w:val="0"/>
          <w:numId w:val="3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package</w:t>
      </w:r>
      <w:r>
        <w:rPr>
          <w:rFonts w:hint="eastAsia" w:ascii="微软雅黑" w:hAnsi="微软雅黑" w:eastAsia="微软雅黑" w:cs="微软雅黑"/>
          <w:i w:val="0"/>
          <w:caps w:val="0"/>
          <w:color w:val="000000"/>
          <w:spacing w:val="0"/>
          <w:sz w:val="24"/>
          <w:szCs w:val="24"/>
          <w:bdr w:val="none" w:color="auto" w:sz="0" w:space="0"/>
          <w:shd w:val="clear" w:fill="FFFFFF"/>
        </w:rPr>
        <w:t> spi;  </w:t>
      </w:r>
    </w:p>
    <w:p>
      <w:pPr>
        <w:keepNext w:val="0"/>
        <w:keepLines w:val="0"/>
        <w:widowControl/>
        <w:numPr>
          <w:ilvl w:val="0"/>
          <w:numId w:val="3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3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3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Created by Administrator on 2017/8/28.</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3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3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class</w:t>
      </w:r>
      <w:r>
        <w:rPr>
          <w:rFonts w:hint="eastAsia" w:ascii="微软雅黑" w:hAnsi="微软雅黑" w:eastAsia="微软雅黑" w:cs="微软雅黑"/>
          <w:i w:val="0"/>
          <w:caps w:val="0"/>
          <w:color w:val="000000"/>
          <w:spacing w:val="0"/>
          <w:sz w:val="24"/>
          <w:szCs w:val="24"/>
          <w:bdr w:val="none" w:color="auto" w:sz="0" w:space="0"/>
          <w:shd w:val="clear" w:fill="F8F8F8"/>
        </w:rPr>
        <w:t> YellowService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implements</w:t>
      </w:r>
      <w:r>
        <w:rPr>
          <w:rFonts w:hint="eastAsia" w:ascii="微软雅黑" w:hAnsi="微软雅黑" w:eastAsia="微软雅黑" w:cs="微软雅黑"/>
          <w:i w:val="0"/>
          <w:caps w:val="0"/>
          <w:color w:val="000000"/>
          <w:spacing w:val="0"/>
          <w:sz w:val="24"/>
          <w:szCs w:val="24"/>
          <w:bdr w:val="none" w:color="auto" w:sz="0" w:space="0"/>
          <w:shd w:val="clear" w:fill="F8F8F8"/>
        </w:rPr>
        <w:t> DubboService {  </w:t>
      </w:r>
    </w:p>
    <w:p>
      <w:pPr>
        <w:keepNext w:val="0"/>
        <w:keepLines w:val="0"/>
        <w:widowControl/>
        <w:numPr>
          <w:ilvl w:val="0"/>
          <w:numId w:val="3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public</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sayHello() {  </w:t>
      </w:r>
    </w:p>
    <w:p>
      <w:pPr>
        <w:keepNext w:val="0"/>
        <w:keepLines w:val="0"/>
        <w:widowControl/>
        <w:numPr>
          <w:ilvl w:val="0"/>
          <w:numId w:val="3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System.out.println(</w:t>
      </w:r>
      <w:r>
        <w:rPr>
          <w:rStyle w:val="37"/>
          <w:rFonts w:hint="eastAsia" w:ascii="微软雅黑" w:hAnsi="微软雅黑" w:eastAsia="微软雅黑" w:cs="微软雅黑"/>
          <w:i w:val="0"/>
          <w:caps w:val="0"/>
          <w:color w:val="0000FF"/>
          <w:spacing w:val="0"/>
          <w:sz w:val="24"/>
          <w:szCs w:val="24"/>
          <w:bdr w:val="none" w:color="auto" w:sz="0" w:space="0"/>
          <w:shd w:val="clear" w:fill="F8F8F8"/>
        </w:rPr>
        <w:t>"我是YellowService服务实现"</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3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3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3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然后写了一个main函数类</w:t>
      </w:r>
    </w:p>
    <w:p>
      <w:pPr>
        <w:keepNext w:val="0"/>
        <w:keepLines w:val="0"/>
        <w:widowControl/>
        <w:numPr>
          <w:ilvl w:val="0"/>
          <w:numId w:val="37"/>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package</w:t>
      </w:r>
      <w:r>
        <w:rPr>
          <w:rFonts w:hint="eastAsia" w:ascii="微软雅黑" w:hAnsi="微软雅黑" w:eastAsia="微软雅黑" w:cs="微软雅黑"/>
          <w:i w:val="0"/>
          <w:caps w:val="0"/>
          <w:color w:val="000000"/>
          <w:spacing w:val="0"/>
          <w:sz w:val="24"/>
          <w:szCs w:val="24"/>
          <w:bdr w:val="none" w:color="auto" w:sz="0" w:space="0"/>
          <w:shd w:val="clear" w:fill="FFFFFF"/>
        </w:rPr>
        <w:t> spi;  </w:t>
      </w:r>
    </w:p>
    <w:p>
      <w:pPr>
        <w:keepNext w:val="0"/>
        <w:keepLines w:val="0"/>
        <w:widowControl/>
        <w:numPr>
          <w:ilvl w:val="0"/>
          <w:numId w:val="37"/>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import</w:t>
      </w:r>
      <w:r>
        <w:rPr>
          <w:rFonts w:hint="eastAsia" w:ascii="微软雅黑" w:hAnsi="微软雅黑" w:eastAsia="微软雅黑" w:cs="微软雅黑"/>
          <w:i w:val="0"/>
          <w:caps w:val="0"/>
          <w:color w:val="000000"/>
          <w:spacing w:val="0"/>
          <w:sz w:val="24"/>
          <w:szCs w:val="24"/>
          <w:bdr w:val="none" w:color="auto" w:sz="0" w:space="0"/>
          <w:shd w:val="clear" w:fill="F8F8F8"/>
        </w:rPr>
        <w:t> java.util.Iterator;  </w:t>
      </w:r>
    </w:p>
    <w:p>
      <w:pPr>
        <w:keepNext w:val="0"/>
        <w:keepLines w:val="0"/>
        <w:widowControl/>
        <w:numPr>
          <w:ilvl w:val="0"/>
          <w:numId w:val="37"/>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import</w:t>
      </w:r>
      <w:r>
        <w:rPr>
          <w:rFonts w:hint="eastAsia" w:ascii="微软雅黑" w:hAnsi="微软雅黑" w:eastAsia="微软雅黑" w:cs="微软雅黑"/>
          <w:i w:val="0"/>
          <w:caps w:val="0"/>
          <w:color w:val="000000"/>
          <w:spacing w:val="0"/>
          <w:sz w:val="24"/>
          <w:szCs w:val="24"/>
          <w:bdr w:val="none" w:color="auto" w:sz="0" w:space="0"/>
          <w:shd w:val="clear" w:fill="FFFFFF"/>
        </w:rPr>
        <w:t> java.util.ServiceLoader;  </w:t>
      </w:r>
    </w:p>
    <w:p>
      <w:pPr>
        <w:keepNext w:val="0"/>
        <w:keepLines w:val="0"/>
        <w:widowControl/>
        <w:numPr>
          <w:ilvl w:val="0"/>
          <w:numId w:val="37"/>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37"/>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6"/>
          <w:rFonts w:hint="eastAsia" w:ascii="微软雅黑" w:hAnsi="微软雅黑" w:eastAsia="微软雅黑" w:cs="微软雅黑"/>
          <w:i w:val="0"/>
          <w:caps w:val="0"/>
          <w:color w:val="008200"/>
          <w:spacing w:val="0"/>
          <w:sz w:val="24"/>
          <w:szCs w:val="24"/>
          <w:bdr w:val="none" w:color="auto" w:sz="0" w:space="0"/>
          <w:shd w:val="clear" w:fill="FFFFFF"/>
        </w:rPr>
        <w:t>/**</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37"/>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Created by Administrator on 2017/8/28.</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37"/>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37"/>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class</w:t>
      </w:r>
      <w:r>
        <w:rPr>
          <w:rFonts w:hint="eastAsia" w:ascii="微软雅黑" w:hAnsi="微软雅黑" w:eastAsia="微软雅黑" w:cs="微软雅黑"/>
          <w:i w:val="0"/>
          <w:caps w:val="0"/>
          <w:color w:val="000000"/>
          <w:spacing w:val="0"/>
          <w:sz w:val="24"/>
          <w:szCs w:val="24"/>
          <w:bdr w:val="none" w:color="auto" w:sz="0" w:space="0"/>
          <w:shd w:val="clear" w:fill="F8F8F8"/>
        </w:rPr>
        <w:t> ServiceMain {  </w:t>
      </w:r>
    </w:p>
    <w:p>
      <w:pPr>
        <w:keepNext w:val="0"/>
        <w:keepLines w:val="0"/>
        <w:widowControl/>
        <w:numPr>
          <w:ilvl w:val="0"/>
          <w:numId w:val="37"/>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37"/>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static</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void</w:t>
      </w:r>
      <w:r>
        <w:rPr>
          <w:rFonts w:hint="eastAsia" w:ascii="微软雅黑" w:hAnsi="微软雅黑" w:eastAsia="微软雅黑" w:cs="微软雅黑"/>
          <w:i w:val="0"/>
          <w:caps w:val="0"/>
          <w:color w:val="000000"/>
          <w:spacing w:val="0"/>
          <w:sz w:val="24"/>
          <w:szCs w:val="24"/>
          <w:bdr w:val="none" w:color="auto" w:sz="0" w:space="0"/>
          <w:shd w:val="clear" w:fill="F8F8F8"/>
        </w:rPr>
        <w:t> main(String[] args){  </w:t>
      </w:r>
    </w:p>
    <w:p>
      <w:pPr>
        <w:keepNext w:val="0"/>
        <w:keepLines w:val="0"/>
        <w:widowControl/>
        <w:numPr>
          <w:ilvl w:val="0"/>
          <w:numId w:val="37"/>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37"/>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ServiceLoader&lt;DubboService&gt; spiLoader = ServiceLoader.load(DubboService.</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class</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37"/>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Iterator&lt;DubboService&gt;  iteratorSpi=spiLoader.iterator();  </w:t>
      </w:r>
    </w:p>
    <w:p>
      <w:pPr>
        <w:keepNext w:val="0"/>
        <w:keepLines w:val="0"/>
        <w:widowControl/>
        <w:numPr>
          <w:ilvl w:val="0"/>
          <w:numId w:val="37"/>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while</w:t>
      </w:r>
      <w:r>
        <w:rPr>
          <w:rFonts w:hint="eastAsia" w:ascii="微软雅黑" w:hAnsi="微软雅黑" w:eastAsia="微软雅黑" w:cs="微软雅黑"/>
          <w:i w:val="0"/>
          <w:caps w:val="0"/>
          <w:color w:val="000000"/>
          <w:spacing w:val="0"/>
          <w:sz w:val="24"/>
          <w:szCs w:val="24"/>
          <w:bdr w:val="none" w:color="auto" w:sz="0" w:space="0"/>
          <w:shd w:val="clear" w:fill="F8F8F8"/>
        </w:rPr>
        <w:t> (iteratorSpi.hasNext()){  </w:t>
      </w:r>
    </w:p>
    <w:p>
      <w:pPr>
        <w:keepNext w:val="0"/>
        <w:keepLines w:val="0"/>
        <w:widowControl/>
        <w:numPr>
          <w:ilvl w:val="0"/>
          <w:numId w:val="37"/>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DubboService dubboService=iteratorSpi.next();  </w:t>
      </w:r>
    </w:p>
    <w:p>
      <w:pPr>
        <w:keepNext w:val="0"/>
        <w:keepLines w:val="0"/>
        <w:widowControl/>
        <w:numPr>
          <w:ilvl w:val="0"/>
          <w:numId w:val="37"/>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dubboService.sayHello();  </w:t>
      </w:r>
    </w:p>
    <w:p>
      <w:pPr>
        <w:keepNext w:val="0"/>
        <w:keepLines w:val="0"/>
        <w:widowControl/>
        <w:numPr>
          <w:ilvl w:val="0"/>
          <w:numId w:val="37"/>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37"/>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37"/>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37"/>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suppressLineNumbers w:val="0"/>
        <w:ind w:firstLine="720" w:firstLineChars="0"/>
        <w:jc w:val="left"/>
        <w:rPr>
          <w:rFonts w:hint="eastAsia" w:ascii="微软雅黑" w:hAnsi="微软雅黑" w:eastAsia="微软雅黑" w:cs="微软雅黑"/>
          <w:i w:val="0"/>
          <w:caps w:val="0"/>
          <w:color w:val="333333"/>
          <w:spacing w:val="0"/>
          <w:kern w:val="0"/>
          <w:sz w:val="24"/>
          <w:szCs w:val="24"/>
          <w:shd w:val="clear" w:fill="FFFFFF"/>
          <w:lang w:val="en-US" w:eastAsia="zh-CN" w:bidi="ar"/>
        </w:rPr>
      </w:pPr>
      <w:r>
        <w:rPr>
          <w:rFonts w:hint="eastAsia" w:ascii="微软雅黑" w:hAnsi="微软雅黑" w:eastAsia="微软雅黑" w:cs="微软雅黑"/>
          <w:i w:val="0"/>
          <w:caps w:val="0"/>
          <w:color w:val="333333"/>
          <w:spacing w:val="0"/>
          <w:kern w:val="0"/>
          <w:sz w:val="24"/>
          <w:szCs w:val="24"/>
          <w:shd w:val="clear" w:fill="FFFFFF"/>
          <w:lang w:val="en-US" w:eastAsia="zh-CN" w:bidi="ar"/>
        </w:rPr>
        <w:t>然后在META-INF文件夹下创建了services文件夹，并在services文件夹下创建了一个文件，文件名以接口的全限定名来命名，我这里是spi.DubboService。然后在这个文件中填入这个接口的两个实现类，类中间以换行隔开。到这里所有准备工作已经完成，开始执行ServiceMain的主函数吧！ 执行以后输出了日志打印</w:t>
      </w:r>
      <w:r>
        <w:rPr>
          <w:rFonts w:hint="eastAsia" w:ascii="微软雅黑" w:hAnsi="微软雅黑" w:eastAsia="微软雅黑" w:cs="微软雅黑"/>
          <w:i w:val="0"/>
          <w:caps w:val="0"/>
          <w:color w:val="333333"/>
          <w:spacing w:val="0"/>
          <w:kern w:val="0"/>
          <w:sz w:val="24"/>
          <w:szCs w:val="24"/>
          <w:shd w:val="clear" w:fill="FFFFFF"/>
          <w:lang w:val="en-US" w:eastAsia="zh-CN" w:bidi="ar"/>
        </w:rPr>
        <w:br w:type="textWrapping"/>
      </w:r>
      <w:r>
        <w:rPr>
          <w:rFonts w:hint="eastAsia" w:ascii="微软雅黑" w:hAnsi="微软雅黑" w:cs="微软雅黑"/>
          <w:i w:val="0"/>
          <w:caps w:val="0"/>
          <w:color w:val="333333"/>
          <w:spacing w:val="0"/>
          <w:kern w:val="0"/>
          <w:sz w:val="24"/>
          <w:szCs w:val="24"/>
          <w:shd w:val="clear" w:fill="FFFFFF"/>
          <w:lang w:val="en-US" w:eastAsia="zh-CN" w:bidi="ar"/>
        </w:rPr>
        <w:tab/>
      </w:r>
      <w:r>
        <w:rPr>
          <w:rFonts w:hint="eastAsia" w:ascii="微软雅黑" w:hAnsi="微软雅黑" w:eastAsia="微软雅黑" w:cs="微软雅黑"/>
          <w:i w:val="0"/>
          <w:caps w:val="0"/>
          <w:color w:val="333333"/>
          <w:spacing w:val="0"/>
          <w:kern w:val="0"/>
          <w:sz w:val="24"/>
          <w:szCs w:val="24"/>
          <w:shd w:val="clear" w:fill="FFFFFF"/>
          <w:lang w:val="en-US" w:eastAsia="zh-CN" w:bidi="ar"/>
        </w:rPr>
        <w:t>1.我是RedService服务实现</w:t>
      </w:r>
      <w:r>
        <w:rPr>
          <w:rFonts w:hint="eastAsia" w:ascii="微软雅黑" w:hAnsi="微软雅黑" w:eastAsia="微软雅黑" w:cs="微软雅黑"/>
          <w:i w:val="0"/>
          <w:caps w:val="0"/>
          <w:color w:val="333333"/>
          <w:spacing w:val="0"/>
          <w:kern w:val="0"/>
          <w:sz w:val="24"/>
          <w:szCs w:val="24"/>
          <w:shd w:val="clear" w:fill="FFFFFF"/>
          <w:lang w:val="en-US" w:eastAsia="zh-CN" w:bidi="ar"/>
        </w:rPr>
        <w:br w:type="textWrapping"/>
      </w:r>
      <w:r>
        <w:rPr>
          <w:rFonts w:hint="eastAsia" w:ascii="微软雅黑" w:hAnsi="微软雅黑" w:cs="微软雅黑"/>
          <w:i w:val="0"/>
          <w:caps w:val="0"/>
          <w:color w:val="333333"/>
          <w:spacing w:val="0"/>
          <w:kern w:val="0"/>
          <w:sz w:val="24"/>
          <w:szCs w:val="24"/>
          <w:shd w:val="clear" w:fill="FFFFFF"/>
          <w:lang w:val="en-US" w:eastAsia="zh-CN" w:bidi="ar"/>
        </w:rPr>
        <w:tab/>
      </w:r>
      <w:r>
        <w:rPr>
          <w:rFonts w:hint="eastAsia" w:ascii="微软雅黑" w:hAnsi="微软雅黑" w:eastAsia="微软雅黑" w:cs="微软雅黑"/>
          <w:i w:val="0"/>
          <w:caps w:val="0"/>
          <w:color w:val="333333"/>
          <w:spacing w:val="0"/>
          <w:kern w:val="0"/>
          <w:sz w:val="24"/>
          <w:szCs w:val="24"/>
          <w:shd w:val="clear" w:fill="FFFFFF"/>
          <w:lang w:val="en-US" w:eastAsia="zh-CN" w:bidi="ar"/>
        </w:rPr>
        <w:t>2.我是YellowService服务实现</w:t>
      </w:r>
      <w:r>
        <w:rPr>
          <w:rFonts w:hint="eastAsia" w:ascii="微软雅黑" w:hAnsi="微软雅黑" w:eastAsia="微软雅黑" w:cs="微软雅黑"/>
          <w:i w:val="0"/>
          <w:caps w:val="0"/>
          <w:color w:val="333333"/>
          <w:spacing w:val="0"/>
          <w:kern w:val="0"/>
          <w:sz w:val="24"/>
          <w:szCs w:val="24"/>
          <w:shd w:val="clear" w:fill="FFFFFF"/>
          <w:lang w:val="en-US" w:eastAsia="zh-CN" w:bidi="ar"/>
        </w:rPr>
        <w:br w:type="textWrapping"/>
      </w:r>
      <w:r>
        <w:rPr>
          <w:rFonts w:hint="eastAsia" w:ascii="微软雅黑" w:hAnsi="微软雅黑" w:cs="微软雅黑"/>
          <w:i w:val="0"/>
          <w:caps w:val="0"/>
          <w:color w:val="333333"/>
          <w:spacing w:val="0"/>
          <w:kern w:val="0"/>
          <w:sz w:val="24"/>
          <w:szCs w:val="24"/>
          <w:shd w:val="clear" w:fill="FFFFFF"/>
          <w:lang w:val="en-US" w:eastAsia="zh-CN" w:bidi="ar"/>
        </w:rPr>
        <w:tab/>
      </w:r>
      <w:r>
        <w:rPr>
          <w:rFonts w:hint="eastAsia" w:ascii="微软雅黑" w:hAnsi="微软雅黑" w:eastAsia="微软雅黑" w:cs="微软雅黑"/>
          <w:i w:val="0"/>
          <w:caps w:val="0"/>
          <w:color w:val="333333"/>
          <w:spacing w:val="0"/>
          <w:kern w:val="0"/>
          <w:sz w:val="24"/>
          <w:szCs w:val="24"/>
          <w:shd w:val="clear" w:fill="FFFFFF"/>
          <w:lang w:val="en-US" w:eastAsia="zh-CN" w:bidi="ar"/>
        </w:rPr>
        <w:t>分析main函数中的代码，ServiceLoader类是JDK自带的哦！调用load方法即可加载接口参数的所有实现！看到这里是不是在想在META-INF文件夹下创建services/接口全限定名是不是固定写法！</w:t>
      </w:r>
    </w:p>
    <w:p>
      <w:pPr>
        <w:keepNext w:val="0"/>
        <w:keepLines w:val="0"/>
        <w:widowControl/>
        <w:suppressLineNumbers w:val="0"/>
        <w:ind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好吧，我们跟进到ServiceLoader类中。第一行代码就是private static final String PREFIX = "META-INF/services/"; 是不是立马就明白了ServiceLoader类中已经将配置路径固定好了(如果感兴趣也可以自己写个类来实现ServiceLoader的功能)，调用load方法，根据传入的接口参数找到该接口的对应文件，然后一行一行的读取文件中的实现类，使用java反射机制实例化接口的实现对象。到这里SPI技术的原理应该理解了。也可以看看ServiceLoader类的源码能更深入的理解！看看我的目录接口如下图：</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bdr w:val="none" w:color="auto" w:sz="0" w:space="0"/>
          <w:shd w:val="clear" w:fill="FFFFFF"/>
        </w:rPr>
        <w:drawing>
          <wp:inline distT="0" distB="0" distL="114300" distR="114300">
            <wp:extent cx="3676650" cy="4838700"/>
            <wp:effectExtent l="0" t="0" r="0" b="0"/>
            <wp:docPr id="6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descr="IMG_256"/>
                    <pic:cNvPicPr>
                      <a:picLocks noChangeAspect="1"/>
                    </pic:cNvPicPr>
                  </pic:nvPicPr>
                  <pic:blipFill>
                    <a:blip r:embed="rId51"/>
                    <a:stretch>
                      <a:fillRect/>
                    </a:stretch>
                  </pic:blipFill>
                  <pic:spPr>
                    <a:xfrm>
                      <a:off x="0" y="0"/>
                      <a:ext cx="3676650" cy="483870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bdr w:val="none" w:color="auto" w:sz="0" w:space="0"/>
          <w:shd w:val="clear" w:fill="FFFFFF"/>
        </w:rPr>
        <w:t>新建的spi.DubboService中的内容如下：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bdr w:val="none" w:color="auto" w:sz="0" w:space="0"/>
          <w:shd w:val="clear" w:fill="FFFFFF"/>
        </w:rPr>
        <w:drawing>
          <wp:inline distT="0" distB="0" distL="114300" distR="114300">
            <wp:extent cx="6534150" cy="5857875"/>
            <wp:effectExtent l="0" t="0" r="0" b="9525"/>
            <wp:docPr id="62" name="图片 2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descr="IMG_257"/>
                    <pic:cNvPicPr>
                      <a:picLocks noChangeAspect="1"/>
                    </pic:cNvPicPr>
                  </pic:nvPicPr>
                  <pic:blipFill>
                    <a:blip r:embed="rId52"/>
                    <a:stretch>
                      <a:fillRect/>
                    </a:stretch>
                  </pic:blipFill>
                  <pic:spPr>
                    <a:xfrm>
                      <a:off x="0" y="0"/>
                      <a:ext cx="6534150" cy="5857875"/>
                    </a:xfrm>
                    <a:prstGeom prst="rect">
                      <a:avLst/>
                    </a:prstGeom>
                    <a:noFill/>
                    <a:ln w="9525">
                      <a:noFill/>
                    </a:ln>
                  </pic:spPr>
                </pic:pic>
              </a:graphicData>
            </a:graphic>
          </wp:inline>
        </w:drawing>
      </w:r>
    </w:p>
    <w:p>
      <w:pPr>
        <w:pStyle w:val="6"/>
        <w:rPr>
          <w:rFonts w:hint="eastAsia"/>
        </w:rPr>
      </w:pPr>
      <w:r>
        <w:rPr>
          <w:rFonts w:hint="eastAsia"/>
        </w:rPr>
        <w:t>四 dubbo中SPI的应用</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bdr w:val="none" w:color="auto" w:sz="0" w:space="0"/>
          <w:shd w:val="clear" w:fill="FFFFFF"/>
        </w:rPr>
        <w:t>dubbo框架中大量使用了SPI技术，里面有很多个组件，每个组件在框架中都是以接口的形成抽象出来！具体的实现又分很多种，在程序执行时根据用户的配置来按需取接口的实现。方便了接口的各种实现灵活应用。不过dubbo使用的SPI技术不是源用jdk的实现，但是它们的思想仍然是一样的。我这里仍然以Protocol 协议接口来讲解，还是这段代码</w:t>
      </w:r>
    </w:p>
    <w:p>
      <w:pPr>
        <w:keepNext w:val="0"/>
        <w:keepLines w:val="0"/>
        <w:widowControl/>
        <w:numPr>
          <w:ilvl w:val="0"/>
          <w:numId w:val="38"/>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Protocol protocol = ExtensionLoader.getExtensionLoader(Protocol.</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class</w:t>
      </w:r>
      <w:r>
        <w:rPr>
          <w:rFonts w:hint="eastAsia" w:ascii="微软雅黑" w:hAnsi="微软雅黑" w:eastAsia="微软雅黑" w:cs="微软雅黑"/>
          <w:i w:val="0"/>
          <w:caps w:val="0"/>
          <w:color w:val="000000"/>
          <w:spacing w:val="0"/>
          <w:sz w:val="24"/>
          <w:szCs w:val="24"/>
          <w:bdr w:val="none" w:color="auto" w:sz="0" w:space="0"/>
          <w:shd w:val="clear" w:fill="FFFFFF"/>
        </w:rPr>
        <w:t>).getAdaptiveExtension();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很熟悉吧！开篇就提到过它。 ExtensionLoader类有点类似JDK中的ServiceLoader类，也是用来加载指定路径下的接口实现不过实现别JDK的复杂了很多。首先看ExtensionLoader的静态方法getExtensionLoader。</w:t>
      </w: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wordWrap w:val="0"/>
        <w:spacing w:before="0" w:beforeAutospacing="0" w:after="0" w:afterAutospacing="0"/>
        <w:ind w:left="0" w:right="0" w:firstLine="0"/>
        <w:jc w:val="left"/>
        <w:rPr>
          <w:rFonts w:hint="eastAsia" w:ascii="微软雅黑" w:hAnsi="微软雅黑" w:eastAsia="微软雅黑" w:cs="微软雅黑"/>
          <w:i w:val="0"/>
          <w:caps w:val="0"/>
          <w:color w:val="C0C0C0"/>
          <w:spacing w:val="0"/>
          <w:sz w:val="24"/>
          <w:szCs w:val="24"/>
        </w:rPr>
      </w:pPr>
      <w:r>
        <w:rPr>
          <w:rFonts w:hint="eastAsia" w:ascii="微软雅黑" w:hAnsi="微软雅黑" w:eastAsia="微软雅黑" w:cs="微软雅黑"/>
          <w:b/>
          <w:i w:val="0"/>
          <w:caps w:val="0"/>
          <w:color w:val="C0C0C0"/>
          <w:spacing w:val="0"/>
          <w:kern w:val="0"/>
          <w:sz w:val="24"/>
          <w:szCs w:val="24"/>
          <w:bdr w:val="none" w:color="auto" w:sz="0" w:space="0"/>
          <w:shd w:val="clear" w:fill="F8F8F8"/>
          <w:lang w:val="en-US" w:eastAsia="zh-CN" w:bidi="ar"/>
        </w:rPr>
        <w:t>[java]</w:t>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w:t>
      </w:r>
      <w:r>
        <w:rPr>
          <w:rFonts w:hint="eastAsia" w:ascii="微软雅黑" w:hAnsi="微软雅黑" w:eastAsia="微软雅黑" w:cs="微软雅黑"/>
          <w:i w:val="0"/>
          <w:caps w:val="0"/>
          <w:color w:val="6795B5"/>
          <w:spacing w:val="0"/>
          <w:kern w:val="0"/>
          <w:sz w:val="24"/>
          <w:szCs w:val="24"/>
          <w:u w:val="none"/>
          <w:bdr w:val="none" w:color="6CE26C" w:sz="18" w:space="0"/>
          <w:shd w:val="clear" w:fill="F8F8F8"/>
          <w:lang w:val="en-US" w:eastAsia="zh-CN" w:bidi="ar"/>
        </w:rPr>
        <w:fldChar w:fldCharType="begin"/>
      </w:r>
      <w:r>
        <w:rPr>
          <w:rFonts w:hint="eastAsia" w:ascii="微软雅黑" w:hAnsi="微软雅黑" w:eastAsia="微软雅黑" w:cs="微软雅黑"/>
          <w:i w:val="0"/>
          <w:caps w:val="0"/>
          <w:color w:val="6795B5"/>
          <w:spacing w:val="0"/>
          <w:kern w:val="0"/>
          <w:sz w:val="24"/>
          <w:szCs w:val="24"/>
          <w:u w:val="none"/>
          <w:bdr w:val="none" w:color="6CE26C" w:sz="18" w:space="0"/>
          <w:shd w:val="clear" w:fill="F8F8F8"/>
          <w:lang w:val="en-US" w:eastAsia="zh-CN" w:bidi="ar"/>
        </w:rPr>
        <w:instrText xml:space="preserve"> HYPERLINK "https://blog.csdn.net/qiangcai/article/details/77750541" \o "view plain" </w:instrText>
      </w:r>
      <w:r>
        <w:rPr>
          <w:rFonts w:hint="eastAsia" w:ascii="微软雅黑" w:hAnsi="微软雅黑" w:eastAsia="微软雅黑" w:cs="微软雅黑"/>
          <w:i w:val="0"/>
          <w:caps w:val="0"/>
          <w:color w:val="6795B5"/>
          <w:spacing w:val="0"/>
          <w:kern w:val="0"/>
          <w:sz w:val="24"/>
          <w:szCs w:val="24"/>
          <w:u w:val="none"/>
          <w:bdr w:val="none" w:color="6CE26C" w:sz="18" w:space="0"/>
          <w:shd w:val="clear" w:fill="F8F8F8"/>
          <w:lang w:val="en-US" w:eastAsia="zh-CN" w:bidi="ar"/>
        </w:rPr>
        <w:fldChar w:fldCharType="separate"/>
      </w:r>
      <w:r>
        <w:rPr>
          <w:rStyle w:val="21"/>
          <w:rFonts w:hint="eastAsia" w:ascii="微软雅黑" w:hAnsi="微软雅黑" w:eastAsia="微软雅黑" w:cs="微软雅黑"/>
          <w:i w:val="0"/>
          <w:caps w:val="0"/>
          <w:color w:val="6795B5"/>
          <w:spacing w:val="0"/>
          <w:sz w:val="24"/>
          <w:szCs w:val="24"/>
          <w:u w:val="none"/>
          <w:bdr w:val="none" w:color="auto" w:sz="0" w:space="0"/>
          <w:shd w:val="clear" w:fill="F8F8F8"/>
        </w:rPr>
        <w:t>view plain</w:t>
      </w:r>
      <w:r>
        <w:rPr>
          <w:rFonts w:hint="eastAsia" w:ascii="微软雅黑" w:hAnsi="微软雅黑" w:eastAsia="微软雅黑" w:cs="微软雅黑"/>
          <w:i w:val="0"/>
          <w:caps w:val="0"/>
          <w:color w:val="6795B5"/>
          <w:spacing w:val="0"/>
          <w:kern w:val="0"/>
          <w:sz w:val="24"/>
          <w:szCs w:val="24"/>
          <w:u w:val="none"/>
          <w:bdr w:val="none" w:color="6CE26C" w:sz="18" w:space="0"/>
          <w:shd w:val="clear" w:fill="F8F8F8"/>
          <w:lang w:val="en-US" w:eastAsia="zh-CN" w:bidi="ar"/>
        </w:rPr>
        <w:fldChar w:fldCharType="end"/>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w:t>
      </w:r>
      <w:r>
        <w:rPr>
          <w:rFonts w:hint="eastAsia" w:ascii="微软雅黑" w:hAnsi="微软雅黑" w:eastAsia="微软雅黑" w:cs="微软雅黑"/>
          <w:i w:val="0"/>
          <w:caps w:val="0"/>
          <w:color w:val="6795B5"/>
          <w:spacing w:val="0"/>
          <w:kern w:val="0"/>
          <w:sz w:val="24"/>
          <w:szCs w:val="24"/>
          <w:u w:val="none"/>
          <w:bdr w:val="none" w:color="auto" w:sz="0" w:space="0"/>
          <w:shd w:val="clear" w:fill="F8F8F8"/>
          <w:lang w:val="en-US" w:eastAsia="zh-CN" w:bidi="ar"/>
        </w:rPr>
        <w:fldChar w:fldCharType="begin"/>
      </w:r>
      <w:r>
        <w:rPr>
          <w:rFonts w:hint="eastAsia" w:ascii="微软雅黑" w:hAnsi="微软雅黑" w:eastAsia="微软雅黑" w:cs="微软雅黑"/>
          <w:i w:val="0"/>
          <w:caps w:val="0"/>
          <w:color w:val="6795B5"/>
          <w:spacing w:val="0"/>
          <w:kern w:val="0"/>
          <w:sz w:val="24"/>
          <w:szCs w:val="24"/>
          <w:u w:val="none"/>
          <w:bdr w:val="none" w:color="auto" w:sz="0" w:space="0"/>
          <w:shd w:val="clear" w:fill="F8F8F8"/>
          <w:lang w:val="en-US" w:eastAsia="zh-CN" w:bidi="ar"/>
        </w:rPr>
        <w:instrText xml:space="preserve"> HYPERLINK "https://blog.csdn.net/qiangcai/article/details/77750541" \o "copy" </w:instrText>
      </w:r>
      <w:r>
        <w:rPr>
          <w:rFonts w:hint="eastAsia" w:ascii="微软雅黑" w:hAnsi="微软雅黑" w:eastAsia="微软雅黑" w:cs="微软雅黑"/>
          <w:i w:val="0"/>
          <w:caps w:val="0"/>
          <w:color w:val="6795B5"/>
          <w:spacing w:val="0"/>
          <w:kern w:val="0"/>
          <w:sz w:val="24"/>
          <w:szCs w:val="24"/>
          <w:u w:val="none"/>
          <w:bdr w:val="none" w:color="auto" w:sz="0" w:space="0"/>
          <w:shd w:val="clear" w:fill="F8F8F8"/>
          <w:lang w:val="en-US" w:eastAsia="zh-CN" w:bidi="ar"/>
        </w:rPr>
        <w:fldChar w:fldCharType="separate"/>
      </w:r>
      <w:r>
        <w:rPr>
          <w:rStyle w:val="21"/>
          <w:rFonts w:hint="eastAsia" w:ascii="微软雅黑" w:hAnsi="微软雅黑" w:eastAsia="微软雅黑" w:cs="微软雅黑"/>
          <w:i w:val="0"/>
          <w:caps w:val="0"/>
          <w:color w:val="6795B5"/>
          <w:spacing w:val="0"/>
          <w:sz w:val="24"/>
          <w:szCs w:val="24"/>
          <w:u w:val="none"/>
          <w:bdr w:val="none" w:color="auto" w:sz="0" w:space="0"/>
          <w:shd w:val="clear" w:fill="F8F8F8"/>
        </w:rPr>
        <w:t>copy</w:t>
      </w:r>
      <w:r>
        <w:rPr>
          <w:rFonts w:hint="eastAsia" w:ascii="微软雅黑" w:hAnsi="微软雅黑" w:eastAsia="微软雅黑" w:cs="微软雅黑"/>
          <w:i w:val="0"/>
          <w:caps w:val="0"/>
          <w:color w:val="6795B5"/>
          <w:spacing w:val="0"/>
          <w:kern w:val="0"/>
          <w:sz w:val="24"/>
          <w:szCs w:val="24"/>
          <w:u w:val="none"/>
          <w:bdr w:val="none" w:color="auto" w:sz="0" w:space="0"/>
          <w:shd w:val="clear" w:fill="F8F8F8"/>
          <w:lang w:val="en-US" w:eastAsia="zh-CN" w:bidi="ar"/>
        </w:rPr>
        <w:fldChar w:fldCharType="end"/>
      </w:r>
    </w:p>
    <w:p>
      <w:pPr>
        <w:keepNext w:val="0"/>
        <w:keepLines w:val="0"/>
        <w:widowControl/>
        <w:numPr>
          <w:ilvl w:val="0"/>
          <w:numId w:val="3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public</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static</w:t>
      </w:r>
      <w:r>
        <w:rPr>
          <w:rFonts w:hint="eastAsia" w:ascii="微软雅黑" w:hAnsi="微软雅黑" w:eastAsia="微软雅黑" w:cs="微软雅黑"/>
          <w:i w:val="0"/>
          <w:caps w:val="0"/>
          <w:color w:val="000000"/>
          <w:spacing w:val="0"/>
          <w:sz w:val="24"/>
          <w:szCs w:val="24"/>
          <w:bdr w:val="none" w:color="auto" w:sz="0" w:space="0"/>
          <w:shd w:val="clear" w:fill="FFFFFF"/>
        </w:rPr>
        <w:t> &lt;T&gt; ExtensionLoader&lt;T&gt; getExtensionLoader(Class&lt;T&gt; type) {  </w:t>
      </w:r>
    </w:p>
    <w:p>
      <w:pPr>
        <w:keepNext w:val="0"/>
        <w:keepLines w:val="0"/>
        <w:widowControl/>
        <w:numPr>
          <w:ilvl w:val="0"/>
          <w:numId w:val="3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(type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3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throw</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new</w:t>
      </w:r>
      <w:r>
        <w:rPr>
          <w:rFonts w:hint="eastAsia" w:ascii="微软雅黑" w:hAnsi="微软雅黑" w:eastAsia="微软雅黑" w:cs="微软雅黑"/>
          <w:i w:val="0"/>
          <w:caps w:val="0"/>
          <w:color w:val="000000"/>
          <w:spacing w:val="0"/>
          <w:sz w:val="24"/>
          <w:szCs w:val="24"/>
          <w:bdr w:val="none" w:color="auto" w:sz="0" w:space="0"/>
          <w:shd w:val="clear" w:fill="FFFFFF"/>
        </w:rPr>
        <w:t> IllegalArgumentException(</w:t>
      </w:r>
      <w:r>
        <w:rPr>
          <w:rStyle w:val="37"/>
          <w:rFonts w:hint="eastAsia" w:ascii="微软雅黑" w:hAnsi="微软雅黑" w:eastAsia="微软雅黑" w:cs="微软雅黑"/>
          <w:i w:val="0"/>
          <w:caps w:val="0"/>
          <w:color w:val="0000FF"/>
          <w:spacing w:val="0"/>
          <w:sz w:val="24"/>
          <w:szCs w:val="24"/>
          <w:bdr w:val="none" w:color="auto" w:sz="0" w:space="0"/>
          <w:shd w:val="clear" w:fill="FFFFFF"/>
        </w:rPr>
        <w:t>"Extension type == null"</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3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(!type.isInterface()) {  </w:t>
      </w:r>
    </w:p>
    <w:p>
      <w:pPr>
        <w:keepNext w:val="0"/>
        <w:keepLines w:val="0"/>
        <w:widowControl/>
        <w:numPr>
          <w:ilvl w:val="0"/>
          <w:numId w:val="3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throw</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new</w:t>
      </w:r>
      <w:r>
        <w:rPr>
          <w:rFonts w:hint="eastAsia" w:ascii="微软雅黑" w:hAnsi="微软雅黑" w:eastAsia="微软雅黑" w:cs="微软雅黑"/>
          <w:i w:val="0"/>
          <w:caps w:val="0"/>
          <w:color w:val="000000"/>
          <w:spacing w:val="0"/>
          <w:sz w:val="24"/>
          <w:szCs w:val="24"/>
          <w:bdr w:val="none" w:color="auto" w:sz="0" w:space="0"/>
          <w:shd w:val="clear" w:fill="FFFFFF"/>
        </w:rPr>
        <w:t> IllegalArgumentException(</w:t>
      </w:r>
      <w:r>
        <w:rPr>
          <w:rStyle w:val="37"/>
          <w:rFonts w:hint="eastAsia" w:ascii="微软雅黑" w:hAnsi="微软雅黑" w:eastAsia="微软雅黑" w:cs="微软雅黑"/>
          <w:i w:val="0"/>
          <w:caps w:val="0"/>
          <w:color w:val="0000FF"/>
          <w:spacing w:val="0"/>
          <w:sz w:val="24"/>
          <w:szCs w:val="24"/>
          <w:bdr w:val="none" w:color="auto" w:sz="0" w:space="0"/>
          <w:shd w:val="clear" w:fill="FFFFFF"/>
        </w:rPr>
        <w:t>"Extension type("</w:t>
      </w:r>
      <w:r>
        <w:rPr>
          <w:rFonts w:hint="eastAsia" w:ascii="微软雅黑" w:hAnsi="微软雅黑" w:eastAsia="微软雅黑" w:cs="微软雅黑"/>
          <w:i w:val="0"/>
          <w:caps w:val="0"/>
          <w:color w:val="000000"/>
          <w:spacing w:val="0"/>
          <w:sz w:val="24"/>
          <w:szCs w:val="24"/>
          <w:bdr w:val="none" w:color="auto" w:sz="0" w:space="0"/>
          <w:shd w:val="clear" w:fill="FFFFFF"/>
        </w:rPr>
        <w:t> + type + </w:t>
      </w:r>
      <w:r>
        <w:rPr>
          <w:rStyle w:val="37"/>
          <w:rFonts w:hint="eastAsia" w:ascii="微软雅黑" w:hAnsi="微软雅黑" w:eastAsia="微软雅黑" w:cs="微软雅黑"/>
          <w:i w:val="0"/>
          <w:caps w:val="0"/>
          <w:color w:val="0000FF"/>
          <w:spacing w:val="0"/>
          <w:sz w:val="24"/>
          <w:szCs w:val="24"/>
          <w:bdr w:val="none" w:color="auto" w:sz="0" w:space="0"/>
          <w:shd w:val="clear" w:fill="FFFFFF"/>
        </w:rPr>
        <w:t>") is not interface!"</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3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3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(!withExtensionAnnotation(type)) {  </w:t>
      </w:r>
    </w:p>
    <w:p>
      <w:pPr>
        <w:keepNext w:val="0"/>
        <w:keepLines w:val="0"/>
        <w:widowControl/>
        <w:numPr>
          <w:ilvl w:val="0"/>
          <w:numId w:val="3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throw</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w:t>
      </w:r>
      <w:r>
        <w:rPr>
          <w:rFonts w:hint="eastAsia" w:ascii="微软雅黑" w:hAnsi="微软雅黑" w:eastAsia="微软雅黑" w:cs="微软雅黑"/>
          <w:i w:val="0"/>
          <w:caps w:val="0"/>
          <w:color w:val="000000"/>
          <w:spacing w:val="0"/>
          <w:sz w:val="24"/>
          <w:szCs w:val="24"/>
          <w:bdr w:val="none" w:color="auto" w:sz="0" w:space="0"/>
          <w:shd w:val="clear" w:fill="F8F8F8"/>
        </w:rPr>
        <w:t> IllegalArgumentException(</w:t>
      </w:r>
      <w:r>
        <w:rPr>
          <w:rStyle w:val="37"/>
          <w:rFonts w:hint="eastAsia" w:ascii="微软雅黑" w:hAnsi="微软雅黑" w:eastAsia="微软雅黑" w:cs="微软雅黑"/>
          <w:i w:val="0"/>
          <w:caps w:val="0"/>
          <w:color w:val="0000FF"/>
          <w:spacing w:val="0"/>
          <w:sz w:val="24"/>
          <w:szCs w:val="24"/>
          <w:bdr w:val="none" w:color="auto" w:sz="0" w:space="0"/>
          <w:shd w:val="clear" w:fill="F8F8F8"/>
        </w:rPr>
        <w:t>"Extension type("</w:t>
      </w:r>
      <w:r>
        <w:rPr>
          <w:rFonts w:hint="eastAsia" w:ascii="微软雅黑" w:hAnsi="微软雅黑" w:eastAsia="微软雅黑" w:cs="微软雅黑"/>
          <w:i w:val="0"/>
          <w:caps w:val="0"/>
          <w:color w:val="000000"/>
          <w:spacing w:val="0"/>
          <w:sz w:val="24"/>
          <w:szCs w:val="24"/>
          <w:bdr w:val="none" w:color="auto" w:sz="0" w:space="0"/>
          <w:shd w:val="clear" w:fill="F8F8F8"/>
        </w:rPr>
        <w:t> + type +   </w:t>
      </w:r>
    </w:p>
    <w:p>
      <w:pPr>
        <w:keepNext w:val="0"/>
        <w:keepLines w:val="0"/>
        <w:widowControl/>
        <w:numPr>
          <w:ilvl w:val="0"/>
          <w:numId w:val="3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7"/>
          <w:rFonts w:hint="eastAsia" w:ascii="微软雅黑" w:hAnsi="微软雅黑" w:eastAsia="微软雅黑" w:cs="微软雅黑"/>
          <w:i w:val="0"/>
          <w:caps w:val="0"/>
          <w:color w:val="0000FF"/>
          <w:spacing w:val="0"/>
          <w:sz w:val="24"/>
          <w:szCs w:val="24"/>
          <w:bdr w:val="none" w:color="auto" w:sz="0" w:space="0"/>
          <w:shd w:val="clear" w:fill="FFFFFF"/>
        </w:rPr>
        <w:t>") is not extension, because WITHOUT @"</w:t>
      </w:r>
      <w:r>
        <w:rPr>
          <w:rFonts w:hint="eastAsia" w:ascii="微软雅黑" w:hAnsi="微软雅黑" w:eastAsia="微软雅黑" w:cs="微软雅黑"/>
          <w:i w:val="0"/>
          <w:caps w:val="0"/>
          <w:color w:val="000000"/>
          <w:spacing w:val="0"/>
          <w:sz w:val="24"/>
          <w:szCs w:val="24"/>
          <w:bdr w:val="none" w:color="auto" w:sz="0" w:space="0"/>
          <w:shd w:val="clear" w:fill="FFFFFF"/>
        </w:rPr>
        <w:t> + SPI.</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class</w:t>
      </w:r>
      <w:r>
        <w:rPr>
          <w:rFonts w:hint="eastAsia" w:ascii="微软雅黑" w:hAnsi="微软雅黑" w:eastAsia="微软雅黑" w:cs="微软雅黑"/>
          <w:i w:val="0"/>
          <w:caps w:val="0"/>
          <w:color w:val="000000"/>
          <w:spacing w:val="0"/>
          <w:sz w:val="24"/>
          <w:szCs w:val="24"/>
          <w:bdr w:val="none" w:color="auto" w:sz="0" w:space="0"/>
          <w:shd w:val="clear" w:fill="FFFFFF"/>
        </w:rPr>
        <w:t>.getSimpleName() + </w:t>
      </w:r>
      <w:r>
        <w:rPr>
          <w:rStyle w:val="37"/>
          <w:rFonts w:hint="eastAsia" w:ascii="微软雅黑" w:hAnsi="微软雅黑" w:eastAsia="微软雅黑" w:cs="微软雅黑"/>
          <w:i w:val="0"/>
          <w:caps w:val="0"/>
          <w:color w:val="0000FF"/>
          <w:spacing w:val="0"/>
          <w:sz w:val="24"/>
          <w:szCs w:val="24"/>
          <w:bdr w:val="none" w:color="auto" w:sz="0" w:space="0"/>
          <w:shd w:val="clear" w:fill="FFFFFF"/>
        </w:rPr>
        <w:t>" Annotation!"</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3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3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6"/>
          <w:rFonts w:hint="eastAsia" w:ascii="微软雅黑" w:hAnsi="微软雅黑" w:eastAsia="微软雅黑" w:cs="微软雅黑"/>
          <w:i w:val="0"/>
          <w:caps w:val="0"/>
          <w:color w:val="008200"/>
          <w:spacing w:val="0"/>
          <w:sz w:val="24"/>
          <w:szCs w:val="24"/>
          <w:bdr w:val="none" w:color="auto" w:sz="0" w:space="0"/>
          <w:shd w:val="clear" w:fill="FFFFFF"/>
        </w:rPr>
        <w:t>//根据接口对象取ExtensionLoader类</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3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ExtensionLoader&lt;T&gt; loader = (ExtensionLoader&lt;T&gt;) EXTENSION_LOADERS.get(type);  </w:t>
      </w:r>
    </w:p>
    <w:p>
      <w:pPr>
        <w:keepNext w:val="0"/>
        <w:keepLines w:val="0"/>
        <w:widowControl/>
        <w:numPr>
          <w:ilvl w:val="0"/>
          <w:numId w:val="3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 (loader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null</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3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//如果为空保存接口类对应的 新建的ExtensionLoader对象</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3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EXTENSION_LOADERS.putIfAbsent(type,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new</w:t>
      </w:r>
      <w:r>
        <w:rPr>
          <w:rFonts w:hint="eastAsia" w:ascii="微软雅黑" w:hAnsi="微软雅黑" w:eastAsia="微软雅黑" w:cs="微软雅黑"/>
          <w:i w:val="0"/>
          <w:caps w:val="0"/>
          <w:color w:val="000000"/>
          <w:spacing w:val="0"/>
          <w:sz w:val="24"/>
          <w:szCs w:val="24"/>
          <w:bdr w:val="none" w:color="auto" w:sz="0" w:space="0"/>
          <w:shd w:val="clear" w:fill="FFFFFF"/>
        </w:rPr>
        <w:t> ExtensionLoader&lt;T&gt;(type));  </w:t>
      </w:r>
    </w:p>
    <w:p>
      <w:pPr>
        <w:keepNext w:val="0"/>
        <w:keepLines w:val="0"/>
        <w:widowControl/>
        <w:numPr>
          <w:ilvl w:val="0"/>
          <w:numId w:val="3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loader = (ExtensionLoader&lt;T&gt;) EXTENSION_LOADERS.get(type);  </w:t>
      </w:r>
    </w:p>
    <w:p>
      <w:pPr>
        <w:keepNext w:val="0"/>
        <w:keepLines w:val="0"/>
        <w:widowControl/>
        <w:numPr>
          <w:ilvl w:val="0"/>
          <w:numId w:val="3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3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return</w:t>
      </w:r>
      <w:r>
        <w:rPr>
          <w:rFonts w:hint="eastAsia" w:ascii="微软雅黑" w:hAnsi="微软雅黑" w:eastAsia="微软雅黑" w:cs="微软雅黑"/>
          <w:i w:val="0"/>
          <w:caps w:val="0"/>
          <w:color w:val="000000"/>
          <w:spacing w:val="0"/>
          <w:sz w:val="24"/>
          <w:szCs w:val="24"/>
          <w:bdr w:val="none" w:color="auto" w:sz="0" w:space="0"/>
          <w:shd w:val="clear" w:fill="F8F8F8"/>
        </w:rPr>
        <w:t> loader;  </w:t>
      </w:r>
    </w:p>
    <w:p>
      <w:pPr>
        <w:keepNext w:val="0"/>
        <w:keepLines w:val="0"/>
        <w:widowControl/>
        <w:numPr>
          <w:ilvl w:val="0"/>
          <w:numId w:val="3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suppressLineNumbers w:val="0"/>
        <w:ind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1.EXTENSION_LOADERS这个Map中以接口为key,以ExtensionLoader对象为value。</w:t>
      </w:r>
      <w:r>
        <w:rPr>
          <w:rFonts w:hint="eastAsia" w:ascii="微软雅黑" w:hAnsi="微软雅黑" w:eastAsia="微软雅黑" w:cs="微软雅黑"/>
          <w:i w:val="0"/>
          <w:caps w:val="0"/>
          <w:color w:val="333333"/>
          <w:spacing w:val="0"/>
          <w:kern w:val="0"/>
          <w:sz w:val="24"/>
          <w:szCs w:val="24"/>
          <w:shd w:val="clear" w:fill="FFFFFF"/>
          <w:lang w:val="en-US" w:eastAsia="zh-CN" w:bidi="ar"/>
        </w:rPr>
        <w:br w:type="textWrapping"/>
      </w:r>
      <w:r>
        <w:rPr>
          <w:rFonts w:hint="eastAsia" w:ascii="微软雅黑" w:hAnsi="微软雅黑" w:cs="微软雅黑"/>
          <w:i w:val="0"/>
          <w:caps w:val="0"/>
          <w:color w:val="333333"/>
          <w:spacing w:val="0"/>
          <w:kern w:val="0"/>
          <w:sz w:val="24"/>
          <w:szCs w:val="24"/>
          <w:shd w:val="clear" w:fill="FFFFFF"/>
          <w:lang w:val="en-US" w:eastAsia="zh-CN" w:bidi="ar"/>
        </w:rPr>
        <w:tab/>
      </w:r>
      <w:r>
        <w:rPr>
          <w:rFonts w:hint="eastAsia" w:ascii="微软雅黑" w:hAnsi="微软雅黑" w:eastAsia="微软雅黑" w:cs="微软雅黑"/>
          <w:i w:val="0"/>
          <w:caps w:val="0"/>
          <w:color w:val="333333"/>
          <w:spacing w:val="0"/>
          <w:kern w:val="0"/>
          <w:sz w:val="24"/>
          <w:szCs w:val="24"/>
          <w:shd w:val="clear" w:fill="FFFFFF"/>
          <w:lang w:val="en-US" w:eastAsia="zh-CN" w:bidi="ar"/>
        </w:rPr>
        <w:t>2.判断Map中根据接口get对象，如果没有就new个ExtensionLoader对象保存进去。并返回该ExtensionLoader对象。</w:t>
      </w:r>
      <w:r>
        <w:rPr>
          <w:rFonts w:hint="eastAsia" w:ascii="微软雅黑" w:hAnsi="微软雅黑" w:eastAsia="微软雅黑" w:cs="微软雅黑"/>
          <w:i w:val="0"/>
          <w:caps w:val="0"/>
          <w:color w:val="333333"/>
          <w:spacing w:val="0"/>
          <w:kern w:val="0"/>
          <w:sz w:val="24"/>
          <w:szCs w:val="24"/>
          <w:shd w:val="clear" w:fill="FFFFFF"/>
          <w:lang w:val="en-US" w:eastAsia="zh-CN" w:bidi="ar"/>
        </w:rPr>
        <w:br w:type="textWrapping"/>
      </w:r>
      <w:r>
        <w:rPr>
          <w:rFonts w:hint="eastAsia" w:ascii="微软雅黑" w:hAnsi="微软雅黑" w:cs="微软雅黑"/>
          <w:i w:val="0"/>
          <w:caps w:val="0"/>
          <w:color w:val="333333"/>
          <w:spacing w:val="0"/>
          <w:kern w:val="0"/>
          <w:sz w:val="24"/>
          <w:szCs w:val="24"/>
          <w:shd w:val="clear" w:fill="FFFFFF"/>
          <w:lang w:val="en-US" w:eastAsia="zh-CN" w:bidi="ar"/>
        </w:rPr>
        <w:tab/>
      </w:r>
      <w:r>
        <w:rPr>
          <w:rFonts w:hint="eastAsia" w:ascii="微软雅黑" w:hAnsi="微软雅黑" w:eastAsia="微软雅黑" w:cs="微软雅黑"/>
          <w:i w:val="0"/>
          <w:caps w:val="0"/>
          <w:color w:val="333333"/>
          <w:spacing w:val="0"/>
          <w:kern w:val="0"/>
          <w:sz w:val="24"/>
          <w:szCs w:val="24"/>
          <w:shd w:val="clear" w:fill="FFFFFF"/>
          <w:lang w:val="en-US" w:eastAsia="zh-CN" w:bidi="ar"/>
        </w:rPr>
        <w:t>3.注意创建ExtensionLoader对象的构造函数代码，将传入的接口type属性赋值给了ExtensionLoader类的type属性</w:t>
      </w:r>
      <w:r>
        <w:rPr>
          <w:rFonts w:hint="eastAsia" w:ascii="微软雅黑" w:hAnsi="微软雅黑" w:eastAsia="微软雅黑" w:cs="微软雅黑"/>
          <w:i w:val="0"/>
          <w:caps w:val="0"/>
          <w:color w:val="333333"/>
          <w:spacing w:val="0"/>
          <w:kern w:val="0"/>
          <w:sz w:val="24"/>
          <w:szCs w:val="24"/>
          <w:shd w:val="clear" w:fill="FFFFFF"/>
          <w:lang w:val="en-US" w:eastAsia="zh-CN" w:bidi="ar"/>
        </w:rPr>
        <w:br w:type="textWrapping"/>
      </w:r>
      <w:r>
        <w:rPr>
          <w:rFonts w:hint="eastAsia" w:ascii="微软雅黑" w:hAnsi="微软雅黑" w:cs="微软雅黑"/>
          <w:i w:val="0"/>
          <w:caps w:val="0"/>
          <w:color w:val="333333"/>
          <w:spacing w:val="0"/>
          <w:kern w:val="0"/>
          <w:sz w:val="24"/>
          <w:szCs w:val="24"/>
          <w:shd w:val="clear" w:fill="FFFFFF"/>
          <w:lang w:val="en-US" w:eastAsia="zh-CN" w:bidi="ar"/>
        </w:rPr>
        <w:tab/>
      </w:r>
      <w:r>
        <w:rPr>
          <w:rFonts w:hint="eastAsia" w:ascii="微软雅黑" w:hAnsi="微软雅黑" w:eastAsia="微软雅黑" w:cs="微软雅黑"/>
          <w:i w:val="0"/>
          <w:caps w:val="0"/>
          <w:color w:val="333333"/>
          <w:spacing w:val="0"/>
          <w:kern w:val="0"/>
          <w:sz w:val="24"/>
          <w:szCs w:val="24"/>
          <w:shd w:val="clear" w:fill="FFFFFF"/>
          <w:lang w:val="en-US" w:eastAsia="zh-CN" w:bidi="ar"/>
        </w:rPr>
        <w:t>4.创建ExtensionFactory objectFactory对象。怎么创建的，还是那个熟悉的写法，嘿嘿！出现的好频繁哇！</w:t>
      </w:r>
    </w:p>
    <w:p>
      <w:pPr>
        <w:keepNext w:val="0"/>
        <w:keepLines w:val="0"/>
        <w:widowControl/>
        <w:numPr>
          <w:ilvl w:val="0"/>
          <w:numId w:val="40"/>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private</w:t>
      </w:r>
      <w:r>
        <w:rPr>
          <w:rFonts w:hint="eastAsia" w:ascii="微软雅黑" w:hAnsi="微软雅黑" w:eastAsia="微软雅黑" w:cs="微软雅黑"/>
          <w:i w:val="0"/>
          <w:caps w:val="0"/>
          <w:color w:val="000000"/>
          <w:spacing w:val="0"/>
          <w:sz w:val="24"/>
          <w:szCs w:val="24"/>
          <w:bdr w:val="none" w:color="auto" w:sz="0" w:space="0"/>
          <w:shd w:val="clear" w:fill="FFFFFF"/>
        </w:rPr>
        <w:t> ExtensionLoader(Class&lt;?&gt; type) {  </w:t>
      </w:r>
    </w:p>
    <w:p>
      <w:pPr>
        <w:keepNext w:val="0"/>
        <w:keepLines w:val="0"/>
        <w:widowControl/>
        <w:numPr>
          <w:ilvl w:val="0"/>
          <w:numId w:val="40"/>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this</w:t>
      </w:r>
      <w:r>
        <w:rPr>
          <w:rFonts w:hint="eastAsia" w:ascii="微软雅黑" w:hAnsi="微软雅黑" w:eastAsia="微软雅黑" w:cs="微软雅黑"/>
          <w:i w:val="0"/>
          <w:caps w:val="0"/>
          <w:color w:val="000000"/>
          <w:spacing w:val="0"/>
          <w:sz w:val="24"/>
          <w:szCs w:val="24"/>
          <w:bdr w:val="none" w:color="auto" w:sz="0" w:space="0"/>
          <w:shd w:val="clear" w:fill="F8F8F8"/>
        </w:rPr>
        <w:t>.type = type;  </w:t>
      </w:r>
    </w:p>
    <w:p>
      <w:pPr>
        <w:keepNext w:val="0"/>
        <w:keepLines w:val="0"/>
        <w:widowControl/>
        <w:numPr>
          <w:ilvl w:val="0"/>
          <w:numId w:val="40"/>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objectFactory = (type == ExtensionFactory.</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class</w:t>
      </w:r>
      <w:r>
        <w:rPr>
          <w:rFonts w:hint="eastAsia" w:ascii="微软雅黑" w:hAnsi="微软雅黑" w:eastAsia="微软雅黑" w:cs="微软雅黑"/>
          <w:i w:val="0"/>
          <w:caps w:val="0"/>
          <w:color w:val="000000"/>
          <w:spacing w:val="0"/>
          <w:sz w:val="24"/>
          <w:szCs w:val="24"/>
          <w:bdr w:val="none" w:color="auto" w:sz="0" w:space="0"/>
          <w:shd w:val="clear" w:fill="FFFFFF"/>
        </w:rPr>
        <w:t>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null</w:t>
      </w:r>
      <w:r>
        <w:rPr>
          <w:rFonts w:hint="eastAsia" w:ascii="微软雅黑" w:hAnsi="微软雅黑" w:eastAsia="微软雅黑" w:cs="微软雅黑"/>
          <w:i w:val="0"/>
          <w:caps w:val="0"/>
          <w:color w:val="000000"/>
          <w:spacing w:val="0"/>
          <w:sz w:val="24"/>
          <w:szCs w:val="24"/>
          <w:bdr w:val="none" w:color="auto" w:sz="0" w:space="0"/>
          <w:shd w:val="clear" w:fill="FFFFFF"/>
        </w:rPr>
        <w:t> : ExtensionLoader.getExtensionLoader(ExtensionFactory.</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class</w:t>
      </w:r>
      <w:r>
        <w:rPr>
          <w:rFonts w:hint="eastAsia" w:ascii="微软雅黑" w:hAnsi="微软雅黑" w:eastAsia="微软雅黑" w:cs="微软雅黑"/>
          <w:i w:val="0"/>
          <w:caps w:val="0"/>
          <w:color w:val="000000"/>
          <w:spacing w:val="0"/>
          <w:sz w:val="24"/>
          <w:szCs w:val="24"/>
          <w:bdr w:val="none" w:color="auto" w:sz="0" w:space="0"/>
          <w:shd w:val="clear" w:fill="FFFFFF"/>
        </w:rPr>
        <w:t>).getAdaptiveExtension());  </w:t>
      </w:r>
    </w:p>
    <w:p>
      <w:pPr>
        <w:keepNext w:val="0"/>
        <w:keepLines w:val="0"/>
        <w:widowControl/>
        <w:numPr>
          <w:ilvl w:val="0"/>
          <w:numId w:val="40"/>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我们继续看getAdaptiveExtension()方法的实现。</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动态生成接口或者点的代理类</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T getAdaptiveExtension() {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//取里面的Value</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Object instance = cachedAdaptiveInstance.get();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//为null的处理</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 (instance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null</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//判断是否有异常处理</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(createAdaptiveInstanceError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null</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6"/>
          <w:rFonts w:hint="eastAsia" w:ascii="微软雅黑" w:hAnsi="微软雅黑" w:eastAsia="微软雅黑" w:cs="微软雅黑"/>
          <w:i w:val="0"/>
          <w:caps w:val="0"/>
          <w:color w:val="008200"/>
          <w:spacing w:val="0"/>
          <w:sz w:val="24"/>
          <w:szCs w:val="24"/>
          <w:bdr w:val="none" w:color="auto" w:sz="0" w:space="0"/>
          <w:shd w:val="clear" w:fill="FFFFFF"/>
        </w:rPr>
        <w:t>//针对cachedAdaptiveInstance加锁处理</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synchronized</w:t>
      </w:r>
      <w:r>
        <w:rPr>
          <w:rFonts w:hint="eastAsia" w:ascii="微软雅黑" w:hAnsi="微软雅黑" w:eastAsia="微软雅黑" w:cs="微软雅黑"/>
          <w:i w:val="0"/>
          <w:caps w:val="0"/>
          <w:color w:val="000000"/>
          <w:spacing w:val="0"/>
          <w:sz w:val="24"/>
          <w:szCs w:val="24"/>
          <w:bdr w:val="none" w:color="auto" w:sz="0" w:space="0"/>
          <w:shd w:val="clear" w:fill="F8F8F8"/>
        </w:rPr>
        <w:t> (cachedAdaptiveInstance) {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instance = cachedAdaptiveInstance.get();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(instance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try</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instance = createAdaptiveExtension();</w:t>
      </w:r>
      <w:r>
        <w:rPr>
          <w:rStyle w:val="36"/>
          <w:rFonts w:hint="eastAsia" w:ascii="微软雅黑" w:hAnsi="微软雅黑" w:eastAsia="微软雅黑" w:cs="微软雅黑"/>
          <w:i w:val="0"/>
          <w:caps w:val="0"/>
          <w:color w:val="008200"/>
          <w:spacing w:val="0"/>
          <w:sz w:val="24"/>
          <w:szCs w:val="24"/>
          <w:bdr w:val="none" w:color="auto" w:sz="0" w:space="0"/>
          <w:shd w:val="clear" w:fill="F8F8F8"/>
        </w:rPr>
        <w:t>//动态生成入口</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cachedAdaptiveInstance.set(instance);</w:t>
      </w:r>
      <w:r>
        <w:rPr>
          <w:rStyle w:val="36"/>
          <w:rFonts w:hint="eastAsia" w:ascii="微软雅黑" w:hAnsi="微软雅黑" w:eastAsia="微软雅黑" w:cs="微软雅黑"/>
          <w:i w:val="0"/>
          <w:caps w:val="0"/>
          <w:color w:val="008200"/>
          <w:spacing w:val="0"/>
          <w:sz w:val="24"/>
          <w:szCs w:val="24"/>
          <w:bdr w:val="none" w:color="auto" w:sz="0" w:space="0"/>
          <w:shd w:val="clear" w:fill="FFFFFF"/>
        </w:rPr>
        <w:t>//设置代理对象到value中</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catch</w:t>
      </w:r>
      <w:r>
        <w:rPr>
          <w:rFonts w:hint="eastAsia" w:ascii="微软雅黑" w:hAnsi="微软雅黑" w:eastAsia="微软雅黑" w:cs="微软雅黑"/>
          <w:i w:val="0"/>
          <w:caps w:val="0"/>
          <w:color w:val="000000"/>
          <w:spacing w:val="0"/>
          <w:sz w:val="24"/>
          <w:szCs w:val="24"/>
          <w:bdr w:val="none" w:color="auto" w:sz="0" w:space="0"/>
          <w:shd w:val="clear" w:fill="F8F8F8"/>
        </w:rPr>
        <w:t> (Throwable t) {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createAdaptiveInstanceError = t;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throw</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w:t>
      </w:r>
      <w:r>
        <w:rPr>
          <w:rFonts w:hint="eastAsia" w:ascii="微软雅黑" w:hAnsi="微软雅黑" w:eastAsia="微软雅黑" w:cs="微软雅黑"/>
          <w:i w:val="0"/>
          <w:caps w:val="0"/>
          <w:color w:val="000000"/>
          <w:spacing w:val="0"/>
          <w:sz w:val="24"/>
          <w:szCs w:val="24"/>
          <w:bdr w:val="none" w:color="auto" w:sz="0" w:space="0"/>
          <w:shd w:val="clear" w:fill="F8F8F8"/>
        </w:rPr>
        <w:t> IllegalStateException(</w:t>
      </w:r>
      <w:r>
        <w:rPr>
          <w:rStyle w:val="37"/>
          <w:rFonts w:hint="eastAsia" w:ascii="微软雅黑" w:hAnsi="微软雅黑" w:eastAsia="微软雅黑" w:cs="微软雅黑"/>
          <w:i w:val="0"/>
          <w:caps w:val="0"/>
          <w:color w:val="0000FF"/>
          <w:spacing w:val="0"/>
          <w:sz w:val="24"/>
          <w:szCs w:val="24"/>
          <w:bdr w:val="none" w:color="auto" w:sz="0" w:space="0"/>
          <w:shd w:val="clear" w:fill="F8F8F8"/>
        </w:rPr>
        <w:t>"fail to create adaptive instance: "</w:t>
      </w:r>
      <w:r>
        <w:rPr>
          <w:rFonts w:hint="eastAsia" w:ascii="微软雅黑" w:hAnsi="微软雅黑" w:eastAsia="微软雅黑" w:cs="微软雅黑"/>
          <w:i w:val="0"/>
          <w:caps w:val="0"/>
          <w:color w:val="000000"/>
          <w:spacing w:val="0"/>
          <w:sz w:val="24"/>
          <w:szCs w:val="24"/>
          <w:bdr w:val="none" w:color="auto" w:sz="0" w:space="0"/>
          <w:shd w:val="clear" w:fill="F8F8F8"/>
        </w:rPr>
        <w:t> + t.toString(), t);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else</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throw</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w:t>
      </w:r>
      <w:r>
        <w:rPr>
          <w:rFonts w:hint="eastAsia" w:ascii="微软雅黑" w:hAnsi="微软雅黑" w:eastAsia="微软雅黑" w:cs="微软雅黑"/>
          <w:i w:val="0"/>
          <w:caps w:val="0"/>
          <w:color w:val="000000"/>
          <w:spacing w:val="0"/>
          <w:sz w:val="24"/>
          <w:szCs w:val="24"/>
          <w:bdr w:val="none" w:color="auto" w:sz="0" w:space="0"/>
          <w:shd w:val="clear" w:fill="F8F8F8"/>
        </w:rPr>
        <w:t> IllegalStateException(</w:t>
      </w:r>
      <w:r>
        <w:rPr>
          <w:rStyle w:val="37"/>
          <w:rFonts w:hint="eastAsia" w:ascii="微软雅黑" w:hAnsi="微软雅黑" w:eastAsia="微软雅黑" w:cs="微软雅黑"/>
          <w:i w:val="0"/>
          <w:caps w:val="0"/>
          <w:color w:val="0000FF"/>
          <w:spacing w:val="0"/>
          <w:sz w:val="24"/>
          <w:szCs w:val="24"/>
          <w:bdr w:val="none" w:color="auto" w:sz="0" w:space="0"/>
          <w:shd w:val="clear" w:fill="F8F8F8"/>
        </w:rPr>
        <w:t>"fail to create adaptive instance: "</w:t>
      </w:r>
      <w:r>
        <w:rPr>
          <w:rFonts w:hint="eastAsia" w:ascii="微软雅黑" w:hAnsi="微软雅黑" w:eastAsia="微软雅黑" w:cs="微软雅黑"/>
          <w:i w:val="0"/>
          <w:caps w:val="0"/>
          <w:color w:val="000000"/>
          <w:spacing w:val="0"/>
          <w:sz w:val="24"/>
          <w:szCs w:val="24"/>
          <w:bdr w:val="none" w:color="auto" w:sz="0" w:space="0"/>
          <w:shd w:val="clear" w:fill="F8F8F8"/>
        </w:rPr>
        <w:t> + createAdaptiveInstanceError.toString(), createAdaptiveInstanceError);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return</w:t>
      </w:r>
      <w:r>
        <w:rPr>
          <w:rFonts w:hint="eastAsia" w:ascii="微软雅黑" w:hAnsi="微软雅黑" w:eastAsia="微软雅黑" w:cs="微软雅黑"/>
          <w:i w:val="0"/>
          <w:caps w:val="0"/>
          <w:color w:val="000000"/>
          <w:spacing w:val="0"/>
          <w:sz w:val="24"/>
          <w:szCs w:val="24"/>
          <w:bdr w:val="none" w:color="auto" w:sz="0" w:space="0"/>
          <w:shd w:val="clear" w:fill="F8F8F8"/>
        </w:rPr>
        <w:t> (T) instance;  </w:t>
      </w:r>
    </w:p>
    <w:p>
      <w:pPr>
        <w:keepNext w:val="0"/>
        <w:keepLines w:val="0"/>
        <w:widowControl/>
        <w:numPr>
          <w:ilvl w:val="0"/>
          <w:numId w:val="4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suppressLineNumbers w:val="0"/>
        <w:ind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我们重点看createAdaptiveExtension()方法的实现，这里是动态代理生成的入口</w:t>
      </w:r>
    </w:p>
    <w:p>
      <w:pPr>
        <w:keepNext w:val="0"/>
        <w:keepLines w:val="0"/>
        <w:widowControl/>
        <w:numPr>
          <w:ilvl w:val="0"/>
          <w:numId w:val="4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private</w:t>
      </w:r>
      <w:r>
        <w:rPr>
          <w:rFonts w:hint="eastAsia" w:ascii="微软雅黑" w:hAnsi="微软雅黑" w:eastAsia="微软雅黑" w:cs="微软雅黑"/>
          <w:i w:val="0"/>
          <w:caps w:val="0"/>
          <w:color w:val="000000"/>
          <w:spacing w:val="0"/>
          <w:sz w:val="24"/>
          <w:szCs w:val="24"/>
          <w:bdr w:val="none" w:color="auto" w:sz="0" w:space="0"/>
          <w:shd w:val="clear" w:fill="FFFFFF"/>
        </w:rPr>
        <w:t> T createAdaptiveExtension() {  </w:t>
      </w:r>
    </w:p>
    <w:p>
      <w:pPr>
        <w:keepNext w:val="0"/>
        <w:keepLines w:val="0"/>
        <w:widowControl/>
        <w:numPr>
          <w:ilvl w:val="0"/>
          <w:numId w:val="4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try</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6"/>
          <w:rFonts w:hint="eastAsia" w:ascii="微软雅黑" w:hAnsi="微软雅黑" w:eastAsia="微软雅黑" w:cs="微软雅黑"/>
          <w:i w:val="0"/>
          <w:caps w:val="0"/>
          <w:color w:val="008200"/>
          <w:spacing w:val="0"/>
          <w:sz w:val="24"/>
          <w:szCs w:val="24"/>
          <w:bdr w:val="none" w:color="auto" w:sz="0" w:space="0"/>
          <w:shd w:val="clear" w:fill="FFFFFF"/>
        </w:rPr>
        <w:t>//(T) getAdaptiveExtensionClass().newInstance()创建class对象实例</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return</w:t>
      </w:r>
      <w:r>
        <w:rPr>
          <w:rFonts w:hint="eastAsia" w:ascii="微软雅黑" w:hAnsi="微软雅黑" w:eastAsia="微软雅黑" w:cs="微软雅黑"/>
          <w:i w:val="0"/>
          <w:caps w:val="0"/>
          <w:color w:val="000000"/>
          <w:spacing w:val="0"/>
          <w:sz w:val="24"/>
          <w:szCs w:val="24"/>
          <w:bdr w:val="none" w:color="auto" w:sz="0" w:space="0"/>
          <w:shd w:val="clear" w:fill="F8F8F8"/>
        </w:rPr>
        <w:t> injectExtension((T) getAdaptiveExtensionClass().newInstance());</w:t>
      </w:r>
      <w:r>
        <w:rPr>
          <w:rStyle w:val="36"/>
          <w:rFonts w:hint="eastAsia" w:ascii="微软雅黑" w:hAnsi="微软雅黑" w:eastAsia="微软雅黑" w:cs="微软雅黑"/>
          <w:i w:val="0"/>
          <w:caps w:val="0"/>
          <w:color w:val="008200"/>
          <w:spacing w:val="0"/>
          <w:sz w:val="24"/>
          <w:szCs w:val="24"/>
          <w:bdr w:val="none" w:color="auto" w:sz="0" w:space="0"/>
          <w:shd w:val="clear" w:fill="F8F8F8"/>
        </w:rPr>
        <w:t>//接口的代理实现class创建一个实体对象</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catch</w:t>
      </w:r>
      <w:r>
        <w:rPr>
          <w:rFonts w:hint="eastAsia" w:ascii="微软雅黑" w:hAnsi="微软雅黑" w:eastAsia="微软雅黑" w:cs="微软雅黑"/>
          <w:i w:val="0"/>
          <w:caps w:val="0"/>
          <w:color w:val="000000"/>
          <w:spacing w:val="0"/>
          <w:sz w:val="24"/>
          <w:szCs w:val="24"/>
          <w:bdr w:val="none" w:color="auto" w:sz="0" w:space="0"/>
          <w:shd w:val="clear" w:fill="FFFFFF"/>
        </w:rPr>
        <w:t> (Exception e) {  </w:t>
      </w:r>
    </w:p>
    <w:p>
      <w:pPr>
        <w:keepNext w:val="0"/>
        <w:keepLines w:val="0"/>
        <w:widowControl/>
        <w:numPr>
          <w:ilvl w:val="0"/>
          <w:numId w:val="4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throw</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w:t>
      </w:r>
      <w:r>
        <w:rPr>
          <w:rFonts w:hint="eastAsia" w:ascii="微软雅黑" w:hAnsi="微软雅黑" w:eastAsia="微软雅黑" w:cs="微软雅黑"/>
          <w:i w:val="0"/>
          <w:caps w:val="0"/>
          <w:color w:val="000000"/>
          <w:spacing w:val="0"/>
          <w:sz w:val="24"/>
          <w:szCs w:val="24"/>
          <w:bdr w:val="none" w:color="auto" w:sz="0" w:space="0"/>
          <w:shd w:val="clear" w:fill="F8F8F8"/>
        </w:rPr>
        <w:t> IllegalStateException(</w:t>
      </w:r>
      <w:r>
        <w:rPr>
          <w:rStyle w:val="37"/>
          <w:rFonts w:hint="eastAsia" w:ascii="微软雅黑" w:hAnsi="微软雅黑" w:eastAsia="微软雅黑" w:cs="微软雅黑"/>
          <w:i w:val="0"/>
          <w:caps w:val="0"/>
          <w:color w:val="0000FF"/>
          <w:spacing w:val="0"/>
          <w:sz w:val="24"/>
          <w:szCs w:val="24"/>
          <w:bdr w:val="none" w:color="auto" w:sz="0" w:space="0"/>
          <w:shd w:val="clear" w:fill="F8F8F8"/>
        </w:rPr>
        <w:t>"Can not create adaptive extenstion "</w:t>
      </w:r>
      <w:r>
        <w:rPr>
          <w:rFonts w:hint="eastAsia" w:ascii="微软雅黑" w:hAnsi="微软雅黑" w:eastAsia="微软雅黑" w:cs="微软雅黑"/>
          <w:i w:val="0"/>
          <w:caps w:val="0"/>
          <w:color w:val="000000"/>
          <w:spacing w:val="0"/>
          <w:sz w:val="24"/>
          <w:szCs w:val="24"/>
          <w:bdr w:val="none" w:color="auto" w:sz="0" w:space="0"/>
          <w:shd w:val="clear" w:fill="F8F8F8"/>
        </w:rPr>
        <w:t> + type + </w:t>
      </w:r>
      <w:r>
        <w:rPr>
          <w:rStyle w:val="37"/>
          <w:rFonts w:hint="eastAsia" w:ascii="微软雅黑" w:hAnsi="微软雅黑" w:eastAsia="微软雅黑" w:cs="微软雅黑"/>
          <w:i w:val="0"/>
          <w:caps w:val="0"/>
          <w:color w:val="0000FF"/>
          <w:spacing w:val="0"/>
          <w:sz w:val="24"/>
          <w:szCs w:val="24"/>
          <w:bdr w:val="none" w:color="auto" w:sz="0" w:space="0"/>
          <w:shd w:val="clear" w:fill="F8F8F8"/>
        </w:rPr>
        <w:t>", cause: "</w:t>
      </w:r>
      <w:r>
        <w:rPr>
          <w:rFonts w:hint="eastAsia" w:ascii="微软雅黑" w:hAnsi="微软雅黑" w:eastAsia="微软雅黑" w:cs="微软雅黑"/>
          <w:i w:val="0"/>
          <w:caps w:val="0"/>
          <w:color w:val="000000"/>
          <w:spacing w:val="0"/>
          <w:sz w:val="24"/>
          <w:szCs w:val="24"/>
          <w:bdr w:val="none" w:color="auto" w:sz="0" w:space="0"/>
          <w:shd w:val="clear" w:fill="F8F8F8"/>
        </w:rPr>
        <w:t> + e.getMessage(), e);  </w:t>
      </w:r>
    </w:p>
    <w:p>
      <w:pPr>
        <w:keepNext w:val="0"/>
        <w:keepLines w:val="0"/>
        <w:widowControl/>
        <w:numPr>
          <w:ilvl w:val="0"/>
          <w:numId w:val="4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suppressLineNumbers w:val="0"/>
        <w:ind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我们采用由内到外的顺序来看吧，关注getAdaptiveExtensionClass().newInstance()。</w:t>
      </w:r>
    </w:p>
    <w:p>
      <w:pPr>
        <w:keepNext w:val="0"/>
        <w:keepLines w:val="0"/>
        <w:widowControl/>
        <w:numPr>
          <w:ilvl w:val="0"/>
          <w:numId w:val="4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private</w:t>
      </w:r>
      <w:r>
        <w:rPr>
          <w:rFonts w:hint="eastAsia" w:ascii="微软雅黑" w:hAnsi="微软雅黑" w:eastAsia="微软雅黑" w:cs="微软雅黑"/>
          <w:i w:val="0"/>
          <w:caps w:val="0"/>
          <w:color w:val="000000"/>
          <w:spacing w:val="0"/>
          <w:sz w:val="24"/>
          <w:szCs w:val="24"/>
          <w:bdr w:val="none" w:color="auto" w:sz="0" w:space="0"/>
          <w:shd w:val="clear" w:fill="FFFFFF"/>
        </w:rPr>
        <w:t> Class&lt;?&gt; getAdaptiveExtensionClass() {  </w:t>
      </w:r>
    </w:p>
    <w:p>
      <w:pPr>
        <w:keepNext w:val="0"/>
        <w:keepLines w:val="0"/>
        <w:widowControl/>
        <w:numPr>
          <w:ilvl w:val="0"/>
          <w:numId w:val="4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getExtensionClasses();</w:t>
      </w:r>
      <w:r>
        <w:rPr>
          <w:rStyle w:val="36"/>
          <w:rFonts w:hint="eastAsia" w:ascii="微软雅黑" w:hAnsi="微软雅黑" w:eastAsia="微软雅黑" w:cs="微软雅黑"/>
          <w:i w:val="0"/>
          <w:caps w:val="0"/>
          <w:color w:val="008200"/>
          <w:spacing w:val="0"/>
          <w:sz w:val="24"/>
          <w:szCs w:val="24"/>
          <w:bdr w:val="none" w:color="auto" w:sz="0" w:space="0"/>
          <w:shd w:val="clear" w:fill="F8F8F8"/>
        </w:rPr>
        <w:t>//通过SPI加载接口延伸的所有实现到map中保存</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 (cachedAdaptiveClass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null</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return</w:t>
      </w:r>
      <w:r>
        <w:rPr>
          <w:rFonts w:hint="eastAsia" w:ascii="微软雅黑" w:hAnsi="微软雅黑" w:eastAsia="微软雅黑" w:cs="微软雅黑"/>
          <w:i w:val="0"/>
          <w:caps w:val="0"/>
          <w:color w:val="000000"/>
          <w:spacing w:val="0"/>
          <w:sz w:val="24"/>
          <w:szCs w:val="24"/>
          <w:bdr w:val="none" w:color="auto" w:sz="0" w:space="0"/>
          <w:shd w:val="clear" w:fill="F8F8F8"/>
        </w:rPr>
        <w:t> cachedAdaptiveClass;  </w:t>
      </w:r>
    </w:p>
    <w:p>
      <w:pPr>
        <w:keepNext w:val="0"/>
        <w:keepLines w:val="0"/>
        <w:widowControl/>
        <w:numPr>
          <w:ilvl w:val="0"/>
          <w:numId w:val="4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return</w:t>
      </w:r>
      <w:r>
        <w:rPr>
          <w:rFonts w:hint="eastAsia" w:ascii="微软雅黑" w:hAnsi="微软雅黑" w:eastAsia="微软雅黑" w:cs="微软雅黑"/>
          <w:i w:val="0"/>
          <w:caps w:val="0"/>
          <w:color w:val="000000"/>
          <w:spacing w:val="0"/>
          <w:sz w:val="24"/>
          <w:szCs w:val="24"/>
          <w:bdr w:val="none" w:color="auto" w:sz="0" w:space="0"/>
          <w:shd w:val="clear" w:fill="F8F8F8"/>
        </w:rPr>
        <w:t> cachedAdaptiveClass = createAdaptiveExtensionClass();</w:t>
      </w:r>
      <w:r>
        <w:rPr>
          <w:rStyle w:val="36"/>
          <w:rFonts w:hint="eastAsia" w:ascii="微软雅黑" w:hAnsi="微软雅黑" w:eastAsia="微软雅黑" w:cs="微软雅黑"/>
          <w:i w:val="0"/>
          <w:caps w:val="0"/>
          <w:color w:val="008200"/>
          <w:spacing w:val="0"/>
          <w:sz w:val="24"/>
          <w:szCs w:val="24"/>
          <w:bdr w:val="none" w:color="auto" w:sz="0" w:space="0"/>
          <w:shd w:val="clear" w:fill="F8F8F8"/>
        </w:rPr>
        <w:t>//动态生成接口的代理实现class对象</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wordWrap w:val="0"/>
        <w:spacing w:before="0" w:beforeAutospacing="0" w:after="0" w:afterAutospacing="0"/>
        <w:ind w:left="0" w:right="0" w:firstLine="0"/>
        <w:jc w:val="left"/>
        <w:rPr>
          <w:rFonts w:hint="eastAsia" w:ascii="微软雅黑" w:hAnsi="微软雅黑" w:eastAsia="微软雅黑" w:cs="微软雅黑"/>
          <w:i w:val="0"/>
          <w:caps w:val="0"/>
          <w:color w:val="C0C0C0"/>
          <w:spacing w:val="0"/>
          <w:sz w:val="24"/>
          <w:szCs w:val="24"/>
        </w:rPr>
      </w:pPr>
      <w:r>
        <w:rPr>
          <w:rFonts w:hint="eastAsia" w:ascii="微软雅黑" w:hAnsi="微软雅黑" w:eastAsia="微软雅黑" w:cs="微软雅黑"/>
          <w:b/>
          <w:i w:val="0"/>
          <w:caps w:val="0"/>
          <w:color w:val="C0C0C0"/>
          <w:spacing w:val="0"/>
          <w:kern w:val="0"/>
          <w:sz w:val="24"/>
          <w:szCs w:val="24"/>
          <w:bdr w:val="none" w:color="auto" w:sz="0" w:space="0"/>
          <w:shd w:val="clear" w:fill="F8F8F8"/>
          <w:lang w:val="en-US" w:eastAsia="zh-CN" w:bidi="ar"/>
        </w:rPr>
        <w:t>[java]</w:t>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w:t>
      </w:r>
      <w:r>
        <w:rPr>
          <w:rFonts w:hint="eastAsia" w:ascii="微软雅黑" w:hAnsi="微软雅黑" w:eastAsia="微软雅黑" w:cs="微软雅黑"/>
          <w:i w:val="0"/>
          <w:caps w:val="0"/>
          <w:color w:val="6795B5"/>
          <w:spacing w:val="0"/>
          <w:kern w:val="0"/>
          <w:sz w:val="24"/>
          <w:szCs w:val="24"/>
          <w:u w:val="none"/>
          <w:bdr w:val="none" w:color="6CE26C" w:sz="18" w:space="0"/>
          <w:shd w:val="clear" w:fill="F8F8F8"/>
          <w:lang w:val="en-US" w:eastAsia="zh-CN" w:bidi="ar"/>
        </w:rPr>
        <w:fldChar w:fldCharType="begin"/>
      </w:r>
      <w:r>
        <w:rPr>
          <w:rFonts w:hint="eastAsia" w:ascii="微软雅黑" w:hAnsi="微软雅黑" w:eastAsia="微软雅黑" w:cs="微软雅黑"/>
          <w:i w:val="0"/>
          <w:caps w:val="0"/>
          <w:color w:val="6795B5"/>
          <w:spacing w:val="0"/>
          <w:kern w:val="0"/>
          <w:sz w:val="24"/>
          <w:szCs w:val="24"/>
          <w:u w:val="none"/>
          <w:bdr w:val="none" w:color="6CE26C" w:sz="18" w:space="0"/>
          <w:shd w:val="clear" w:fill="F8F8F8"/>
          <w:lang w:val="en-US" w:eastAsia="zh-CN" w:bidi="ar"/>
        </w:rPr>
        <w:instrText xml:space="preserve"> HYPERLINK "https://blog.csdn.net/qiangcai/article/details/77750541" \o "view plain" </w:instrText>
      </w:r>
      <w:r>
        <w:rPr>
          <w:rFonts w:hint="eastAsia" w:ascii="微软雅黑" w:hAnsi="微软雅黑" w:eastAsia="微软雅黑" w:cs="微软雅黑"/>
          <w:i w:val="0"/>
          <w:caps w:val="0"/>
          <w:color w:val="6795B5"/>
          <w:spacing w:val="0"/>
          <w:kern w:val="0"/>
          <w:sz w:val="24"/>
          <w:szCs w:val="24"/>
          <w:u w:val="none"/>
          <w:bdr w:val="none" w:color="6CE26C" w:sz="18" w:space="0"/>
          <w:shd w:val="clear" w:fill="F8F8F8"/>
          <w:lang w:val="en-US" w:eastAsia="zh-CN" w:bidi="ar"/>
        </w:rPr>
        <w:fldChar w:fldCharType="separate"/>
      </w:r>
      <w:r>
        <w:rPr>
          <w:rStyle w:val="21"/>
          <w:rFonts w:hint="eastAsia" w:ascii="微软雅黑" w:hAnsi="微软雅黑" w:eastAsia="微软雅黑" w:cs="微软雅黑"/>
          <w:i w:val="0"/>
          <w:caps w:val="0"/>
          <w:color w:val="6795B5"/>
          <w:spacing w:val="0"/>
          <w:sz w:val="24"/>
          <w:szCs w:val="24"/>
          <w:u w:val="none"/>
          <w:bdr w:val="none" w:color="auto" w:sz="0" w:space="0"/>
          <w:shd w:val="clear" w:fill="F8F8F8"/>
        </w:rPr>
        <w:t>view plain</w:t>
      </w:r>
      <w:r>
        <w:rPr>
          <w:rFonts w:hint="eastAsia" w:ascii="微软雅黑" w:hAnsi="微软雅黑" w:eastAsia="微软雅黑" w:cs="微软雅黑"/>
          <w:i w:val="0"/>
          <w:caps w:val="0"/>
          <w:color w:val="6795B5"/>
          <w:spacing w:val="0"/>
          <w:kern w:val="0"/>
          <w:sz w:val="24"/>
          <w:szCs w:val="24"/>
          <w:u w:val="none"/>
          <w:bdr w:val="none" w:color="6CE26C" w:sz="18" w:space="0"/>
          <w:shd w:val="clear" w:fill="F8F8F8"/>
          <w:lang w:val="en-US" w:eastAsia="zh-CN" w:bidi="ar"/>
        </w:rPr>
        <w:fldChar w:fldCharType="end"/>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w:t>
      </w:r>
      <w:r>
        <w:rPr>
          <w:rFonts w:hint="eastAsia" w:ascii="微软雅黑" w:hAnsi="微软雅黑" w:eastAsia="微软雅黑" w:cs="微软雅黑"/>
          <w:i w:val="0"/>
          <w:caps w:val="0"/>
          <w:color w:val="6795B5"/>
          <w:spacing w:val="0"/>
          <w:kern w:val="0"/>
          <w:sz w:val="24"/>
          <w:szCs w:val="24"/>
          <w:u w:val="none"/>
          <w:bdr w:val="none" w:color="auto" w:sz="0" w:space="0"/>
          <w:shd w:val="clear" w:fill="F8F8F8"/>
          <w:lang w:val="en-US" w:eastAsia="zh-CN" w:bidi="ar"/>
        </w:rPr>
        <w:fldChar w:fldCharType="begin"/>
      </w:r>
      <w:r>
        <w:rPr>
          <w:rFonts w:hint="eastAsia" w:ascii="微软雅黑" w:hAnsi="微软雅黑" w:eastAsia="微软雅黑" w:cs="微软雅黑"/>
          <w:i w:val="0"/>
          <w:caps w:val="0"/>
          <w:color w:val="6795B5"/>
          <w:spacing w:val="0"/>
          <w:kern w:val="0"/>
          <w:sz w:val="24"/>
          <w:szCs w:val="24"/>
          <w:u w:val="none"/>
          <w:bdr w:val="none" w:color="auto" w:sz="0" w:space="0"/>
          <w:shd w:val="clear" w:fill="F8F8F8"/>
          <w:lang w:val="en-US" w:eastAsia="zh-CN" w:bidi="ar"/>
        </w:rPr>
        <w:instrText xml:space="preserve"> HYPERLINK "https://blog.csdn.net/qiangcai/article/details/77750541" \o "copy" </w:instrText>
      </w:r>
      <w:r>
        <w:rPr>
          <w:rFonts w:hint="eastAsia" w:ascii="微软雅黑" w:hAnsi="微软雅黑" w:eastAsia="微软雅黑" w:cs="微软雅黑"/>
          <w:i w:val="0"/>
          <w:caps w:val="0"/>
          <w:color w:val="6795B5"/>
          <w:spacing w:val="0"/>
          <w:kern w:val="0"/>
          <w:sz w:val="24"/>
          <w:szCs w:val="24"/>
          <w:u w:val="none"/>
          <w:bdr w:val="none" w:color="auto" w:sz="0" w:space="0"/>
          <w:shd w:val="clear" w:fill="F8F8F8"/>
          <w:lang w:val="en-US" w:eastAsia="zh-CN" w:bidi="ar"/>
        </w:rPr>
        <w:fldChar w:fldCharType="separate"/>
      </w:r>
      <w:r>
        <w:rPr>
          <w:rStyle w:val="21"/>
          <w:rFonts w:hint="eastAsia" w:ascii="微软雅黑" w:hAnsi="微软雅黑" w:eastAsia="微软雅黑" w:cs="微软雅黑"/>
          <w:i w:val="0"/>
          <w:caps w:val="0"/>
          <w:color w:val="6795B5"/>
          <w:spacing w:val="0"/>
          <w:sz w:val="24"/>
          <w:szCs w:val="24"/>
          <w:u w:val="none"/>
          <w:bdr w:val="none" w:color="auto" w:sz="0" w:space="0"/>
          <w:shd w:val="clear" w:fill="F8F8F8"/>
        </w:rPr>
        <w:t>copy</w:t>
      </w:r>
      <w:r>
        <w:rPr>
          <w:rFonts w:hint="eastAsia" w:ascii="微软雅黑" w:hAnsi="微软雅黑" w:eastAsia="微软雅黑" w:cs="微软雅黑"/>
          <w:i w:val="0"/>
          <w:caps w:val="0"/>
          <w:color w:val="6795B5"/>
          <w:spacing w:val="0"/>
          <w:kern w:val="0"/>
          <w:sz w:val="24"/>
          <w:szCs w:val="24"/>
          <w:u w:val="none"/>
          <w:bdr w:val="none" w:color="auto" w:sz="0" w:space="0"/>
          <w:shd w:val="clear" w:fill="F8F8F8"/>
          <w:lang w:val="en-US" w:eastAsia="zh-CN" w:bidi="ar"/>
        </w:rPr>
        <w:fldChar w:fldCharType="end"/>
      </w:r>
    </w:p>
    <w:p>
      <w:pPr>
        <w:keepNext w:val="0"/>
        <w:keepLines w:val="0"/>
        <w:widowControl/>
        <w:numPr>
          <w:ilvl w:val="0"/>
          <w:numId w:val="4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通过SPI加载当前传入接口延伸的所有实现到map中保存</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@return</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private</w:t>
      </w:r>
      <w:r>
        <w:rPr>
          <w:rFonts w:hint="eastAsia" w:ascii="微软雅黑" w:hAnsi="微软雅黑" w:eastAsia="微软雅黑" w:cs="微软雅黑"/>
          <w:i w:val="0"/>
          <w:caps w:val="0"/>
          <w:color w:val="000000"/>
          <w:spacing w:val="0"/>
          <w:sz w:val="24"/>
          <w:szCs w:val="24"/>
          <w:bdr w:val="none" w:color="auto" w:sz="0" w:space="0"/>
          <w:shd w:val="clear" w:fill="FFFFFF"/>
        </w:rPr>
        <w:t> Map&lt;String, Class&lt;?&gt;&gt; getExtensionClasses() {  </w:t>
      </w:r>
    </w:p>
    <w:p>
      <w:pPr>
        <w:keepNext w:val="0"/>
        <w:keepLines w:val="0"/>
        <w:widowControl/>
        <w:numPr>
          <w:ilvl w:val="0"/>
          <w:numId w:val="4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Map&lt;String, Class&lt;?&gt;&gt; classes = cachedClasses.get();  </w:t>
      </w:r>
    </w:p>
    <w:p>
      <w:pPr>
        <w:keepNext w:val="0"/>
        <w:keepLines w:val="0"/>
        <w:widowControl/>
        <w:numPr>
          <w:ilvl w:val="0"/>
          <w:numId w:val="4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 (classes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null</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synchronized</w:t>
      </w:r>
      <w:r>
        <w:rPr>
          <w:rFonts w:hint="eastAsia" w:ascii="微软雅黑" w:hAnsi="微软雅黑" w:eastAsia="微软雅黑" w:cs="微软雅黑"/>
          <w:i w:val="0"/>
          <w:caps w:val="0"/>
          <w:color w:val="000000"/>
          <w:spacing w:val="0"/>
          <w:sz w:val="24"/>
          <w:szCs w:val="24"/>
          <w:bdr w:val="none" w:color="auto" w:sz="0" w:space="0"/>
          <w:shd w:val="clear" w:fill="F8F8F8"/>
        </w:rPr>
        <w:t> (cachedClasses) {  </w:t>
      </w:r>
    </w:p>
    <w:p>
      <w:pPr>
        <w:keepNext w:val="0"/>
        <w:keepLines w:val="0"/>
        <w:widowControl/>
        <w:numPr>
          <w:ilvl w:val="0"/>
          <w:numId w:val="4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classes = cachedClasses.get();  </w:t>
      </w:r>
    </w:p>
    <w:p>
      <w:pPr>
        <w:keepNext w:val="0"/>
        <w:keepLines w:val="0"/>
        <w:widowControl/>
        <w:numPr>
          <w:ilvl w:val="0"/>
          <w:numId w:val="4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(classes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classes = loadExtensionClasses();  </w:t>
      </w:r>
    </w:p>
    <w:p>
      <w:pPr>
        <w:keepNext w:val="0"/>
        <w:keepLines w:val="0"/>
        <w:widowControl/>
        <w:numPr>
          <w:ilvl w:val="0"/>
          <w:numId w:val="4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cachedClasses.set(classes);  </w:t>
      </w:r>
    </w:p>
    <w:p>
      <w:pPr>
        <w:keepNext w:val="0"/>
        <w:keepLines w:val="0"/>
        <w:widowControl/>
        <w:numPr>
          <w:ilvl w:val="0"/>
          <w:numId w:val="4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return</w:t>
      </w:r>
      <w:r>
        <w:rPr>
          <w:rFonts w:hint="eastAsia" w:ascii="微软雅黑" w:hAnsi="微软雅黑" w:eastAsia="微软雅黑" w:cs="微软雅黑"/>
          <w:i w:val="0"/>
          <w:caps w:val="0"/>
          <w:color w:val="000000"/>
          <w:spacing w:val="0"/>
          <w:sz w:val="24"/>
          <w:szCs w:val="24"/>
          <w:bdr w:val="none" w:color="auto" w:sz="0" w:space="0"/>
          <w:shd w:val="clear" w:fill="F8F8F8"/>
        </w:rPr>
        <w:t> classes;  </w:t>
      </w:r>
    </w:p>
    <w:p>
      <w:pPr>
        <w:keepNext w:val="0"/>
        <w:keepLines w:val="0"/>
        <w:widowControl/>
        <w:numPr>
          <w:ilvl w:val="0"/>
          <w:numId w:val="4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wordWrap w:val="0"/>
        <w:spacing w:before="0" w:beforeAutospacing="0" w:after="0" w:afterAutospacing="0"/>
        <w:ind w:left="0" w:right="0" w:firstLine="0"/>
        <w:jc w:val="left"/>
        <w:rPr>
          <w:rFonts w:hint="eastAsia" w:ascii="微软雅黑" w:hAnsi="微软雅黑" w:eastAsia="微软雅黑" w:cs="微软雅黑"/>
          <w:i w:val="0"/>
          <w:caps w:val="0"/>
          <w:color w:val="C0C0C0"/>
          <w:spacing w:val="0"/>
          <w:sz w:val="24"/>
          <w:szCs w:val="24"/>
        </w:rPr>
      </w:pPr>
      <w:r>
        <w:rPr>
          <w:rFonts w:hint="eastAsia" w:ascii="微软雅黑" w:hAnsi="微软雅黑" w:eastAsia="微软雅黑" w:cs="微软雅黑"/>
          <w:b/>
          <w:i w:val="0"/>
          <w:caps w:val="0"/>
          <w:color w:val="C0C0C0"/>
          <w:spacing w:val="0"/>
          <w:kern w:val="0"/>
          <w:sz w:val="24"/>
          <w:szCs w:val="24"/>
          <w:bdr w:val="none" w:color="auto" w:sz="0" w:space="0"/>
          <w:shd w:val="clear" w:fill="F8F8F8"/>
          <w:lang w:val="en-US" w:eastAsia="zh-CN" w:bidi="ar"/>
        </w:rPr>
        <w:t>[java]</w:t>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w:t>
      </w:r>
      <w:r>
        <w:rPr>
          <w:rFonts w:hint="eastAsia" w:ascii="微软雅黑" w:hAnsi="微软雅黑" w:eastAsia="微软雅黑" w:cs="微软雅黑"/>
          <w:i w:val="0"/>
          <w:caps w:val="0"/>
          <w:color w:val="6795B5"/>
          <w:spacing w:val="0"/>
          <w:kern w:val="0"/>
          <w:sz w:val="24"/>
          <w:szCs w:val="24"/>
          <w:u w:val="none"/>
          <w:bdr w:val="none" w:color="6CE26C" w:sz="18" w:space="0"/>
          <w:shd w:val="clear" w:fill="F8F8F8"/>
          <w:lang w:val="en-US" w:eastAsia="zh-CN" w:bidi="ar"/>
        </w:rPr>
        <w:fldChar w:fldCharType="begin"/>
      </w:r>
      <w:r>
        <w:rPr>
          <w:rFonts w:hint="eastAsia" w:ascii="微软雅黑" w:hAnsi="微软雅黑" w:eastAsia="微软雅黑" w:cs="微软雅黑"/>
          <w:i w:val="0"/>
          <w:caps w:val="0"/>
          <w:color w:val="6795B5"/>
          <w:spacing w:val="0"/>
          <w:kern w:val="0"/>
          <w:sz w:val="24"/>
          <w:szCs w:val="24"/>
          <w:u w:val="none"/>
          <w:bdr w:val="none" w:color="6CE26C" w:sz="18" w:space="0"/>
          <w:shd w:val="clear" w:fill="F8F8F8"/>
          <w:lang w:val="en-US" w:eastAsia="zh-CN" w:bidi="ar"/>
        </w:rPr>
        <w:instrText xml:space="preserve"> HYPERLINK "https://blog.csdn.net/qiangcai/article/details/77750541" \o "view plain" </w:instrText>
      </w:r>
      <w:r>
        <w:rPr>
          <w:rFonts w:hint="eastAsia" w:ascii="微软雅黑" w:hAnsi="微软雅黑" w:eastAsia="微软雅黑" w:cs="微软雅黑"/>
          <w:i w:val="0"/>
          <w:caps w:val="0"/>
          <w:color w:val="6795B5"/>
          <w:spacing w:val="0"/>
          <w:kern w:val="0"/>
          <w:sz w:val="24"/>
          <w:szCs w:val="24"/>
          <w:u w:val="none"/>
          <w:bdr w:val="none" w:color="6CE26C" w:sz="18" w:space="0"/>
          <w:shd w:val="clear" w:fill="F8F8F8"/>
          <w:lang w:val="en-US" w:eastAsia="zh-CN" w:bidi="ar"/>
        </w:rPr>
        <w:fldChar w:fldCharType="separate"/>
      </w:r>
      <w:r>
        <w:rPr>
          <w:rStyle w:val="21"/>
          <w:rFonts w:hint="eastAsia" w:ascii="微软雅黑" w:hAnsi="微软雅黑" w:eastAsia="微软雅黑" w:cs="微软雅黑"/>
          <w:i w:val="0"/>
          <w:caps w:val="0"/>
          <w:color w:val="6795B5"/>
          <w:spacing w:val="0"/>
          <w:sz w:val="24"/>
          <w:szCs w:val="24"/>
          <w:u w:val="none"/>
          <w:bdr w:val="none" w:color="auto" w:sz="0" w:space="0"/>
          <w:shd w:val="clear" w:fill="F8F8F8"/>
        </w:rPr>
        <w:t>view plain</w:t>
      </w:r>
      <w:r>
        <w:rPr>
          <w:rFonts w:hint="eastAsia" w:ascii="微软雅黑" w:hAnsi="微软雅黑" w:eastAsia="微软雅黑" w:cs="微软雅黑"/>
          <w:i w:val="0"/>
          <w:caps w:val="0"/>
          <w:color w:val="6795B5"/>
          <w:spacing w:val="0"/>
          <w:kern w:val="0"/>
          <w:sz w:val="24"/>
          <w:szCs w:val="24"/>
          <w:u w:val="none"/>
          <w:bdr w:val="none" w:color="6CE26C" w:sz="18" w:space="0"/>
          <w:shd w:val="clear" w:fill="F8F8F8"/>
          <w:lang w:val="en-US" w:eastAsia="zh-CN" w:bidi="ar"/>
        </w:rPr>
        <w:fldChar w:fldCharType="end"/>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w:t>
      </w:r>
      <w:r>
        <w:rPr>
          <w:rFonts w:hint="eastAsia" w:ascii="微软雅黑" w:hAnsi="微软雅黑" w:eastAsia="微软雅黑" w:cs="微软雅黑"/>
          <w:i w:val="0"/>
          <w:caps w:val="0"/>
          <w:color w:val="6795B5"/>
          <w:spacing w:val="0"/>
          <w:kern w:val="0"/>
          <w:sz w:val="24"/>
          <w:szCs w:val="24"/>
          <w:u w:val="none"/>
          <w:bdr w:val="none" w:color="auto" w:sz="0" w:space="0"/>
          <w:shd w:val="clear" w:fill="F8F8F8"/>
          <w:lang w:val="en-US" w:eastAsia="zh-CN" w:bidi="ar"/>
        </w:rPr>
        <w:fldChar w:fldCharType="begin"/>
      </w:r>
      <w:r>
        <w:rPr>
          <w:rFonts w:hint="eastAsia" w:ascii="微软雅黑" w:hAnsi="微软雅黑" w:eastAsia="微软雅黑" w:cs="微软雅黑"/>
          <w:i w:val="0"/>
          <w:caps w:val="0"/>
          <w:color w:val="6795B5"/>
          <w:spacing w:val="0"/>
          <w:kern w:val="0"/>
          <w:sz w:val="24"/>
          <w:szCs w:val="24"/>
          <w:u w:val="none"/>
          <w:bdr w:val="none" w:color="auto" w:sz="0" w:space="0"/>
          <w:shd w:val="clear" w:fill="F8F8F8"/>
          <w:lang w:val="en-US" w:eastAsia="zh-CN" w:bidi="ar"/>
        </w:rPr>
        <w:instrText xml:space="preserve"> HYPERLINK "https://blog.csdn.net/qiangcai/article/details/77750541" \o "copy" </w:instrText>
      </w:r>
      <w:r>
        <w:rPr>
          <w:rFonts w:hint="eastAsia" w:ascii="微软雅黑" w:hAnsi="微软雅黑" w:eastAsia="微软雅黑" w:cs="微软雅黑"/>
          <w:i w:val="0"/>
          <w:caps w:val="0"/>
          <w:color w:val="6795B5"/>
          <w:spacing w:val="0"/>
          <w:kern w:val="0"/>
          <w:sz w:val="24"/>
          <w:szCs w:val="24"/>
          <w:u w:val="none"/>
          <w:bdr w:val="none" w:color="auto" w:sz="0" w:space="0"/>
          <w:shd w:val="clear" w:fill="F8F8F8"/>
          <w:lang w:val="en-US" w:eastAsia="zh-CN" w:bidi="ar"/>
        </w:rPr>
        <w:fldChar w:fldCharType="separate"/>
      </w:r>
      <w:r>
        <w:rPr>
          <w:rStyle w:val="21"/>
          <w:rFonts w:hint="eastAsia" w:ascii="微软雅黑" w:hAnsi="微软雅黑" w:eastAsia="微软雅黑" w:cs="微软雅黑"/>
          <w:i w:val="0"/>
          <w:caps w:val="0"/>
          <w:color w:val="6795B5"/>
          <w:spacing w:val="0"/>
          <w:sz w:val="24"/>
          <w:szCs w:val="24"/>
          <w:u w:val="none"/>
          <w:bdr w:val="none" w:color="auto" w:sz="0" w:space="0"/>
          <w:shd w:val="clear" w:fill="F8F8F8"/>
        </w:rPr>
        <w:t>copy</w:t>
      </w:r>
      <w:r>
        <w:rPr>
          <w:rFonts w:hint="eastAsia" w:ascii="微软雅黑" w:hAnsi="微软雅黑" w:eastAsia="微软雅黑" w:cs="微软雅黑"/>
          <w:i w:val="0"/>
          <w:caps w:val="0"/>
          <w:color w:val="6795B5"/>
          <w:spacing w:val="0"/>
          <w:kern w:val="0"/>
          <w:sz w:val="24"/>
          <w:szCs w:val="24"/>
          <w:u w:val="none"/>
          <w:bdr w:val="none" w:color="auto" w:sz="0" w:space="0"/>
          <w:shd w:val="clear" w:fill="F8F8F8"/>
          <w:lang w:val="en-US" w:eastAsia="zh-CN" w:bidi="ar"/>
        </w:rPr>
        <w:fldChar w:fldCharType="end"/>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//通过SPI加载接口对应的所有实现类</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 此方法已经getExtensionClasses方法同步过。</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private</w:t>
      </w:r>
      <w:r>
        <w:rPr>
          <w:rFonts w:hint="eastAsia" w:ascii="微软雅黑" w:hAnsi="微软雅黑" w:eastAsia="微软雅黑" w:cs="微软雅黑"/>
          <w:i w:val="0"/>
          <w:caps w:val="0"/>
          <w:color w:val="000000"/>
          <w:spacing w:val="0"/>
          <w:sz w:val="24"/>
          <w:szCs w:val="24"/>
          <w:bdr w:val="none" w:color="auto" w:sz="0" w:space="0"/>
          <w:shd w:val="clear" w:fill="FFFFFF"/>
        </w:rPr>
        <w:t> Map&lt;String, Class&lt;?&gt;&gt; loadExtensionClasses() {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//解析type接口上的SPI注解</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final</w:t>
      </w:r>
      <w:r>
        <w:rPr>
          <w:rFonts w:hint="eastAsia" w:ascii="微软雅黑" w:hAnsi="微软雅黑" w:eastAsia="微软雅黑" w:cs="微软雅黑"/>
          <w:i w:val="0"/>
          <w:caps w:val="0"/>
          <w:color w:val="000000"/>
          <w:spacing w:val="0"/>
          <w:sz w:val="24"/>
          <w:szCs w:val="24"/>
          <w:bdr w:val="none" w:color="auto" w:sz="0" w:space="0"/>
          <w:shd w:val="clear" w:fill="FFFFFF"/>
        </w:rPr>
        <w:t> SPI defaultAnnotation = type.getAnnotation(SPI.</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class</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(defaultAnnotation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6"/>
          <w:rFonts w:hint="eastAsia" w:ascii="微软雅黑" w:hAnsi="微软雅黑" w:eastAsia="微软雅黑" w:cs="微软雅黑"/>
          <w:i w:val="0"/>
          <w:caps w:val="0"/>
          <w:color w:val="008200"/>
          <w:spacing w:val="0"/>
          <w:sz w:val="24"/>
          <w:szCs w:val="24"/>
          <w:bdr w:val="none" w:color="auto" w:sz="0" w:space="0"/>
          <w:shd w:val="clear" w:fill="FFFFFF"/>
        </w:rPr>
        <w:t>//获取注解标记值</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String value = defaultAnnotation.value();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(value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null</w:t>
      </w:r>
      <w:r>
        <w:rPr>
          <w:rFonts w:hint="eastAsia" w:ascii="微软雅黑" w:hAnsi="微软雅黑" w:eastAsia="微软雅黑" w:cs="微软雅黑"/>
          <w:i w:val="0"/>
          <w:caps w:val="0"/>
          <w:color w:val="000000"/>
          <w:spacing w:val="0"/>
          <w:sz w:val="24"/>
          <w:szCs w:val="24"/>
          <w:bdr w:val="none" w:color="auto" w:sz="0" w:space="0"/>
          <w:shd w:val="clear" w:fill="FFFFFF"/>
        </w:rPr>
        <w:t> &amp;&amp; (value = value.trim()).length() &gt; </w:t>
      </w:r>
      <w:r>
        <w:rPr>
          <w:rStyle w:val="35"/>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String[] names = NAME_SEPARATOR.split(value);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(names.length &gt; </w:t>
      </w:r>
      <w:r>
        <w:rPr>
          <w:rStyle w:val="35"/>
          <w:rFonts w:hint="eastAsia" w:ascii="微软雅黑" w:hAnsi="微软雅黑" w:eastAsia="微软雅黑" w:cs="微软雅黑"/>
          <w:i w:val="0"/>
          <w:caps w:val="0"/>
          <w:color w:val="C00000"/>
          <w:spacing w:val="0"/>
          <w:sz w:val="24"/>
          <w:szCs w:val="24"/>
          <w:bdr w:val="none" w:color="auto" w:sz="0" w:space="0"/>
          <w:shd w:val="clear" w:fill="FFFFFF"/>
        </w:rPr>
        <w:t>1</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throw</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w:t>
      </w:r>
      <w:r>
        <w:rPr>
          <w:rFonts w:hint="eastAsia" w:ascii="微软雅黑" w:hAnsi="微软雅黑" w:eastAsia="微软雅黑" w:cs="微软雅黑"/>
          <w:i w:val="0"/>
          <w:caps w:val="0"/>
          <w:color w:val="000000"/>
          <w:spacing w:val="0"/>
          <w:sz w:val="24"/>
          <w:szCs w:val="24"/>
          <w:bdr w:val="none" w:color="auto" w:sz="0" w:space="0"/>
          <w:shd w:val="clear" w:fill="F8F8F8"/>
        </w:rPr>
        <w:t> IllegalStateException(</w:t>
      </w:r>
      <w:r>
        <w:rPr>
          <w:rStyle w:val="37"/>
          <w:rFonts w:hint="eastAsia" w:ascii="微软雅黑" w:hAnsi="微软雅黑" w:eastAsia="微软雅黑" w:cs="微软雅黑"/>
          <w:i w:val="0"/>
          <w:caps w:val="0"/>
          <w:color w:val="0000FF"/>
          <w:spacing w:val="0"/>
          <w:sz w:val="24"/>
          <w:szCs w:val="24"/>
          <w:bdr w:val="none" w:color="auto" w:sz="0" w:space="0"/>
          <w:shd w:val="clear" w:fill="F8F8F8"/>
        </w:rPr>
        <w:t>"more than 1 default extension name on extension "</w:t>
      </w:r>
      <w:r>
        <w:rPr>
          <w:rFonts w:hint="eastAsia" w:ascii="微软雅黑" w:hAnsi="微软雅黑" w:eastAsia="微软雅黑" w:cs="微软雅黑"/>
          <w:i w:val="0"/>
          <w:caps w:val="0"/>
          <w:color w:val="000000"/>
          <w:spacing w:val="0"/>
          <w:sz w:val="24"/>
          <w:szCs w:val="24"/>
          <w:bdr w:val="none" w:color="auto" w:sz="0" w:space="0"/>
          <w:shd w:val="clear" w:fill="F8F8F8"/>
        </w:rPr>
        <w:t> + type.getName()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r>
        <w:rPr>
          <w:rStyle w:val="37"/>
          <w:rFonts w:hint="eastAsia" w:ascii="微软雅黑" w:hAnsi="微软雅黑" w:eastAsia="微软雅黑" w:cs="微软雅黑"/>
          <w:i w:val="0"/>
          <w:caps w:val="0"/>
          <w:color w:val="0000FF"/>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t> + Arrays.toString(names));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(names.length == </w:t>
      </w:r>
      <w:r>
        <w:rPr>
          <w:rStyle w:val="35"/>
          <w:rFonts w:hint="eastAsia" w:ascii="微软雅黑" w:hAnsi="微软雅黑" w:eastAsia="微软雅黑" w:cs="微软雅黑"/>
          <w:i w:val="0"/>
          <w:caps w:val="0"/>
          <w:color w:val="C00000"/>
          <w:spacing w:val="0"/>
          <w:sz w:val="24"/>
          <w:szCs w:val="24"/>
          <w:bdr w:val="none" w:color="auto" w:sz="0" w:space="0"/>
          <w:shd w:val="clear" w:fill="FFFFFF"/>
        </w:rPr>
        <w:t>1</w:t>
      </w:r>
      <w:r>
        <w:rPr>
          <w:rFonts w:hint="eastAsia" w:ascii="微软雅黑" w:hAnsi="微软雅黑" w:eastAsia="微软雅黑" w:cs="微软雅黑"/>
          <w:i w:val="0"/>
          <w:caps w:val="0"/>
          <w:color w:val="000000"/>
          <w:spacing w:val="0"/>
          <w:sz w:val="24"/>
          <w:szCs w:val="24"/>
          <w:bdr w:val="none" w:color="auto" w:sz="0" w:space="0"/>
          <w:shd w:val="clear" w:fill="FFFFFF"/>
        </w:rPr>
        <w:t>) cachedDefaultName = names[</w:t>
      </w:r>
      <w:r>
        <w:rPr>
          <w:rStyle w:val="35"/>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Map&lt;String, Class&lt;?&gt;&gt; extensionClasses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new</w:t>
      </w:r>
      <w:r>
        <w:rPr>
          <w:rFonts w:hint="eastAsia" w:ascii="微软雅黑" w:hAnsi="微软雅黑" w:eastAsia="微软雅黑" w:cs="微软雅黑"/>
          <w:i w:val="0"/>
          <w:caps w:val="0"/>
          <w:color w:val="000000"/>
          <w:spacing w:val="0"/>
          <w:sz w:val="24"/>
          <w:szCs w:val="24"/>
          <w:bdr w:val="none" w:color="auto" w:sz="0" w:space="0"/>
          <w:shd w:val="clear" w:fill="FFFFFF"/>
        </w:rPr>
        <w:t> HashMap&lt;String, Class&lt;?&gt;&gt;();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loadFile(extensionClasses, DUBBO_INTERNAL_DIRECTORY);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loadFile(extensionClasses, DUBBO_DIRECTORY);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loadFile(extensionClasses, SERVICES_DIRECTORY);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return</w:t>
      </w:r>
      <w:r>
        <w:rPr>
          <w:rFonts w:hint="eastAsia" w:ascii="微软雅黑" w:hAnsi="微软雅黑" w:eastAsia="微软雅黑" w:cs="微软雅黑"/>
          <w:i w:val="0"/>
          <w:caps w:val="0"/>
          <w:color w:val="000000"/>
          <w:spacing w:val="0"/>
          <w:sz w:val="24"/>
          <w:szCs w:val="24"/>
          <w:bdr w:val="none" w:color="auto" w:sz="0" w:space="0"/>
          <w:shd w:val="clear" w:fill="FFFFFF"/>
        </w:rPr>
        <w:t> extensionClasses;  </w:t>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wordWrap w:val="0"/>
        <w:spacing w:before="0" w:beforeAutospacing="0" w:after="0" w:afterAutospacing="0"/>
        <w:ind w:left="0" w:right="0" w:firstLine="0"/>
        <w:jc w:val="left"/>
        <w:rPr>
          <w:rFonts w:hint="eastAsia" w:ascii="微软雅黑" w:hAnsi="微软雅黑" w:eastAsia="微软雅黑" w:cs="微软雅黑"/>
          <w:i w:val="0"/>
          <w:caps w:val="0"/>
          <w:color w:val="C0C0C0"/>
          <w:spacing w:val="0"/>
          <w:sz w:val="24"/>
          <w:szCs w:val="24"/>
        </w:rPr>
      </w:pPr>
      <w:r>
        <w:rPr>
          <w:rFonts w:hint="eastAsia" w:ascii="微软雅黑" w:hAnsi="微软雅黑" w:eastAsia="微软雅黑" w:cs="微软雅黑"/>
          <w:b/>
          <w:i w:val="0"/>
          <w:caps w:val="0"/>
          <w:color w:val="C0C0C0"/>
          <w:spacing w:val="0"/>
          <w:kern w:val="0"/>
          <w:sz w:val="24"/>
          <w:szCs w:val="24"/>
          <w:bdr w:val="none" w:color="auto" w:sz="0" w:space="0"/>
          <w:shd w:val="clear" w:fill="F8F8F8"/>
          <w:lang w:val="en-US" w:eastAsia="zh-CN" w:bidi="ar"/>
        </w:rPr>
        <w:t>[java]</w:t>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w:t>
      </w:r>
      <w:r>
        <w:rPr>
          <w:rFonts w:hint="eastAsia" w:ascii="微软雅黑" w:hAnsi="微软雅黑" w:eastAsia="微软雅黑" w:cs="微软雅黑"/>
          <w:i w:val="0"/>
          <w:caps w:val="0"/>
          <w:color w:val="6795B5"/>
          <w:spacing w:val="0"/>
          <w:kern w:val="0"/>
          <w:sz w:val="24"/>
          <w:szCs w:val="24"/>
          <w:u w:val="none"/>
          <w:bdr w:val="none" w:color="6CE26C" w:sz="18" w:space="0"/>
          <w:shd w:val="clear" w:fill="F8F8F8"/>
          <w:lang w:val="en-US" w:eastAsia="zh-CN" w:bidi="ar"/>
        </w:rPr>
        <w:fldChar w:fldCharType="begin"/>
      </w:r>
      <w:r>
        <w:rPr>
          <w:rFonts w:hint="eastAsia" w:ascii="微软雅黑" w:hAnsi="微软雅黑" w:eastAsia="微软雅黑" w:cs="微软雅黑"/>
          <w:i w:val="0"/>
          <w:caps w:val="0"/>
          <w:color w:val="6795B5"/>
          <w:spacing w:val="0"/>
          <w:kern w:val="0"/>
          <w:sz w:val="24"/>
          <w:szCs w:val="24"/>
          <w:u w:val="none"/>
          <w:bdr w:val="none" w:color="6CE26C" w:sz="18" w:space="0"/>
          <w:shd w:val="clear" w:fill="F8F8F8"/>
          <w:lang w:val="en-US" w:eastAsia="zh-CN" w:bidi="ar"/>
        </w:rPr>
        <w:instrText xml:space="preserve"> HYPERLINK "https://blog.csdn.net/qiangcai/article/details/77750541" \o "view plain" </w:instrText>
      </w:r>
      <w:r>
        <w:rPr>
          <w:rFonts w:hint="eastAsia" w:ascii="微软雅黑" w:hAnsi="微软雅黑" w:eastAsia="微软雅黑" w:cs="微软雅黑"/>
          <w:i w:val="0"/>
          <w:caps w:val="0"/>
          <w:color w:val="6795B5"/>
          <w:spacing w:val="0"/>
          <w:kern w:val="0"/>
          <w:sz w:val="24"/>
          <w:szCs w:val="24"/>
          <w:u w:val="none"/>
          <w:bdr w:val="none" w:color="6CE26C" w:sz="18" w:space="0"/>
          <w:shd w:val="clear" w:fill="F8F8F8"/>
          <w:lang w:val="en-US" w:eastAsia="zh-CN" w:bidi="ar"/>
        </w:rPr>
        <w:fldChar w:fldCharType="separate"/>
      </w:r>
      <w:r>
        <w:rPr>
          <w:rStyle w:val="21"/>
          <w:rFonts w:hint="eastAsia" w:ascii="微软雅黑" w:hAnsi="微软雅黑" w:eastAsia="微软雅黑" w:cs="微软雅黑"/>
          <w:i w:val="0"/>
          <w:caps w:val="0"/>
          <w:color w:val="6795B5"/>
          <w:spacing w:val="0"/>
          <w:sz w:val="24"/>
          <w:szCs w:val="24"/>
          <w:u w:val="none"/>
          <w:bdr w:val="none" w:color="auto" w:sz="0" w:space="0"/>
          <w:shd w:val="clear" w:fill="F8F8F8"/>
        </w:rPr>
        <w:t>view plain</w:t>
      </w:r>
      <w:r>
        <w:rPr>
          <w:rFonts w:hint="eastAsia" w:ascii="微软雅黑" w:hAnsi="微软雅黑" w:eastAsia="微软雅黑" w:cs="微软雅黑"/>
          <w:i w:val="0"/>
          <w:caps w:val="0"/>
          <w:color w:val="6795B5"/>
          <w:spacing w:val="0"/>
          <w:kern w:val="0"/>
          <w:sz w:val="24"/>
          <w:szCs w:val="24"/>
          <w:u w:val="none"/>
          <w:bdr w:val="none" w:color="6CE26C" w:sz="18" w:space="0"/>
          <w:shd w:val="clear" w:fill="F8F8F8"/>
          <w:lang w:val="en-US" w:eastAsia="zh-CN" w:bidi="ar"/>
        </w:rPr>
        <w:fldChar w:fldCharType="end"/>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w:t>
      </w:r>
      <w:r>
        <w:rPr>
          <w:rFonts w:hint="eastAsia" w:ascii="微软雅黑" w:hAnsi="微软雅黑" w:eastAsia="微软雅黑" w:cs="微软雅黑"/>
          <w:i w:val="0"/>
          <w:caps w:val="0"/>
          <w:color w:val="6795B5"/>
          <w:spacing w:val="0"/>
          <w:kern w:val="0"/>
          <w:sz w:val="24"/>
          <w:szCs w:val="24"/>
          <w:u w:val="none"/>
          <w:bdr w:val="none" w:color="auto" w:sz="0" w:space="0"/>
          <w:shd w:val="clear" w:fill="F8F8F8"/>
          <w:lang w:val="en-US" w:eastAsia="zh-CN" w:bidi="ar"/>
        </w:rPr>
        <w:fldChar w:fldCharType="begin"/>
      </w:r>
      <w:r>
        <w:rPr>
          <w:rFonts w:hint="eastAsia" w:ascii="微软雅黑" w:hAnsi="微软雅黑" w:eastAsia="微软雅黑" w:cs="微软雅黑"/>
          <w:i w:val="0"/>
          <w:caps w:val="0"/>
          <w:color w:val="6795B5"/>
          <w:spacing w:val="0"/>
          <w:kern w:val="0"/>
          <w:sz w:val="24"/>
          <w:szCs w:val="24"/>
          <w:u w:val="none"/>
          <w:bdr w:val="none" w:color="auto" w:sz="0" w:space="0"/>
          <w:shd w:val="clear" w:fill="F8F8F8"/>
          <w:lang w:val="en-US" w:eastAsia="zh-CN" w:bidi="ar"/>
        </w:rPr>
        <w:instrText xml:space="preserve"> HYPERLINK "https://blog.csdn.net/qiangcai/article/details/77750541" \o "copy" </w:instrText>
      </w:r>
      <w:r>
        <w:rPr>
          <w:rFonts w:hint="eastAsia" w:ascii="微软雅黑" w:hAnsi="微软雅黑" w:eastAsia="微软雅黑" w:cs="微软雅黑"/>
          <w:i w:val="0"/>
          <w:caps w:val="0"/>
          <w:color w:val="6795B5"/>
          <w:spacing w:val="0"/>
          <w:kern w:val="0"/>
          <w:sz w:val="24"/>
          <w:szCs w:val="24"/>
          <w:u w:val="none"/>
          <w:bdr w:val="none" w:color="auto" w:sz="0" w:space="0"/>
          <w:shd w:val="clear" w:fill="F8F8F8"/>
          <w:lang w:val="en-US" w:eastAsia="zh-CN" w:bidi="ar"/>
        </w:rPr>
        <w:fldChar w:fldCharType="separate"/>
      </w:r>
      <w:r>
        <w:rPr>
          <w:rStyle w:val="21"/>
          <w:rFonts w:hint="eastAsia" w:ascii="微软雅黑" w:hAnsi="微软雅黑" w:eastAsia="微软雅黑" w:cs="微软雅黑"/>
          <w:i w:val="0"/>
          <w:caps w:val="0"/>
          <w:color w:val="6795B5"/>
          <w:spacing w:val="0"/>
          <w:sz w:val="24"/>
          <w:szCs w:val="24"/>
          <w:u w:val="none"/>
          <w:bdr w:val="none" w:color="auto" w:sz="0" w:space="0"/>
          <w:shd w:val="clear" w:fill="F8F8F8"/>
        </w:rPr>
        <w:t>copy</w:t>
      </w:r>
      <w:r>
        <w:rPr>
          <w:rFonts w:hint="eastAsia" w:ascii="微软雅黑" w:hAnsi="微软雅黑" w:eastAsia="微软雅黑" w:cs="微软雅黑"/>
          <w:i w:val="0"/>
          <w:caps w:val="0"/>
          <w:color w:val="6795B5"/>
          <w:spacing w:val="0"/>
          <w:kern w:val="0"/>
          <w:sz w:val="24"/>
          <w:szCs w:val="24"/>
          <w:u w:val="none"/>
          <w:bdr w:val="none" w:color="auto" w:sz="0" w:space="0"/>
          <w:shd w:val="clear" w:fill="F8F8F8"/>
          <w:lang w:val="en-US" w:eastAsia="zh-CN" w:bidi="ar"/>
        </w:rPr>
        <w:fldChar w:fldCharType="end"/>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private</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loadFile(Map&lt;String, Class&lt;?&gt;&gt; extensionClasses, String dir)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String fileName = dir + type.getName();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try</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Enumeration&lt;java.net.URL&gt; urls;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ClassLoader classLoader = findClassLoader();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(classLoader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urls = classLoader.getResources(fileName);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else</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urls = ClassLoader.getSystemResources(fileName);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 (urls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null</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while</w:t>
      </w:r>
      <w:r>
        <w:rPr>
          <w:rFonts w:hint="eastAsia" w:ascii="微软雅黑" w:hAnsi="微软雅黑" w:eastAsia="微软雅黑" w:cs="微软雅黑"/>
          <w:i w:val="0"/>
          <w:caps w:val="0"/>
          <w:color w:val="000000"/>
          <w:spacing w:val="0"/>
          <w:sz w:val="24"/>
          <w:szCs w:val="24"/>
          <w:bdr w:val="none" w:color="auto" w:sz="0" w:space="0"/>
          <w:shd w:val="clear" w:fill="F8F8F8"/>
        </w:rPr>
        <w:t> (urls.hasMoreElements())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java.net.URL url = urls.nextElement();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try</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BufferedReader reader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new</w:t>
      </w:r>
      <w:r>
        <w:rPr>
          <w:rFonts w:hint="eastAsia" w:ascii="微软雅黑" w:hAnsi="微软雅黑" w:eastAsia="微软雅黑" w:cs="微软雅黑"/>
          <w:i w:val="0"/>
          <w:caps w:val="0"/>
          <w:color w:val="000000"/>
          <w:spacing w:val="0"/>
          <w:sz w:val="24"/>
          <w:szCs w:val="24"/>
          <w:bdr w:val="none" w:color="auto" w:sz="0" w:space="0"/>
          <w:shd w:val="clear" w:fill="FFFFFF"/>
        </w:rPr>
        <w:t> BufferedReader(</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new</w:t>
      </w:r>
      <w:r>
        <w:rPr>
          <w:rFonts w:hint="eastAsia" w:ascii="微软雅黑" w:hAnsi="微软雅黑" w:eastAsia="微软雅黑" w:cs="微软雅黑"/>
          <w:i w:val="0"/>
          <w:caps w:val="0"/>
          <w:color w:val="000000"/>
          <w:spacing w:val="0"/>
          <w:sz w:val="24"/>
          <w:szCs w:val="24"/>
          <w:bdr w:val="none" w:color="auto" w:sz="0" w:space="0"/>
          <w:shd w:val="clear" w:fill="FFFFFF"/>
        </w:rPr>
        <w:t> InputStreamReader(url.openStream(), </w:t>
      </w:r>
      <w:r>
        <w:rPr>
          <w:rStyle w:val="37"/>
          <w:rFonts w:hint="eastAsia" w:ascii="微软雅黑" w:hAnsi="微软雅黑" w:eastAsia="微软雅黑" w:cs="微软雅黑"/>
          <w:i w:val="0"/>
          <w:caps w:val="0"/>
          <w:color w:val="0000FF"/>
          <w:spacing w:val="0"/>
          <w:sz w:val="24"/>
          <w:szCs w:val="24"/>
          <w:bdr w:val="none" w:color="auto" w:sz="0" w:space="0"/>
          <w:shd w:val="clear" w:fill="FFFFFF"/>
        </w:rPr>
        <w:t>"utf-8"</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try</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String line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null</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while</w:t>
      </w:r>
      <w:r>
        <w:rPr>
          <w:rFonts w:hint="eastAsia" w:ascii="微软雅黑" w:hAnsi="微软雅黑" w:eastAsia="微软雅黑" w:cs="微软雅黑"/>
          <w:i w:val="0"/>
          <w:caps w:val="0"/>
          <w:color w:val="000000"/>
          <w:spacing w:val="0"/>
          <w:sz w:val="24"/>
          <w:szCs w:val="24"/>
          <w:bdr w:val="none" w:color="auto" w:sz="0" w:space="0"/>
          <w:shd w:val="clear" w:fill="F8F8F8"/>
        </w:rPr>
        <w:t> ((line = reader.readLine())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final</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ci = line.indexOf(</w:t>
      </w:r>
      <w:r>
        <w:rPr>
          <w:rStyle w:val="37"/>
          <w:rFonts w:hint="eastAsia" w:ascii="微软雅黑" w:hAnsi="微软雅黑" w:eastAsia="微软雅黑" w:cs="微软雅黑"/>
          <w:i w:val="0"/>
          <w:caps w:val="0"/>
          <w:color w:val="0000FF"/>
          <w:spacing w:val="0"/>
          <w:sz w:val="24"/>
          <w:szCs w:val="24"/>
          <w:bdr w:val="none" w:color="auto" w:sz="0" w:space="0"/>
          <w:shd w:val="clear" w:fill="FFFFFF"/>
        </w:rPr>
        <w:t>'#'</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(ci &gt;= </w:t>
      </w:r>
      <w:r>
        <w:rPr>
          <w:rStyle w:val="35"/>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 line = line.substring(</w:t>
      </w:r>
      <w:r>
        <w:rPr>
          <w:rStyle w:val="35"/>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 ci);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line = line.trim();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(line.length() &gt; </w:t>
      </w:r>
      <w:r>
        <w:rPr>
          <w:rStyle w:val="35"/>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try</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String name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i = line.indexOf(</w:t>
      </w:r>
      <w:r>
        <w:rPr>
          <w:rStyle w:val="37"/>
          <w:rFonts w:hint="eastAsia" w:ascii="微软雅黑" w:hAnsi="微软雅黑" w:eastAsia="微软雅黑" w:cs="微软雅黑"/>
          <w:i w:val="0"/>
          <w:caps w:val="0"/>
          <w:color w:val="0000FF"/>
          <w:spacing w:val="0"/>
          <w:sz w:val="24"/>
          <w:szCs w:val="24"/>
          <w:bdr w:val="none" w:color="auto" w:sz="0" w:space="0"/>
          <w:shd w:val="clear" w:fill="FFFFFF"/>
        </w:rPr>
        <w:t>'='</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(i &gt; </w:t>
      </w:r>
      <w:r>
        <w:rPr>
          <w:rStyle w:val="35"/>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name = line.substring(</w:t>
      </w:r>
      <w:r>
        <w:rPr>
          <w:rStyle w:val="35"/>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 i).trim();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line = line.substring(i + </w:t>
      </w:r>
      <w:r>
        <w:rPr>
          <w:rStyle w:val="35"/>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).trim();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(line.length() &gt; </w:t>
      </w:r>
      <w:r>
        <w:rPr>
          <w:rStyle w:val="35"/>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Class&lt;?&gt; clazz = Class.forName(line,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true</w:t>
      </w:r>
      <w:r>
        <w:rPr>
          <w:rFonts w:hint="eastAsia" w:ascii="微软雅黑" w:hAnsi="微软雅黑" w:eastAsia="微软雅黑" w:cs="微软雅黑"/>
          <w:i w:val="0"/>
          <w:caps w:val="0"/>
          <w:color w:val="000000"/>
          <w:spacing w:val="0"/>
          <w:sz w:val="24"/>
          <w:szCs w:val="24"/>
          <w:bdr w:val="none" w:color="auto" w:sz="0" w:space="0"/>
          <w:shd w:val="clear" w:fill="FFFFFF"/>
        </w:rPr>
        <w:t>, classLoader);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//判断type接口是clazz类的接口</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 (! type.isAssignableFrom(clazz))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throw</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w:t>
      </w:r>
      <w:r>
        <w:rPr>
          <w:rFonts w:hint="eastAsia" w:ascii="微软雅黑" w:hAnsi="微软雅黑" w:eastAsia="微软雅黑" w:cs="微软雅黑"/>
          <w:i w:val="0"/>
          <w:caps w:val="0"/>
          <w:color w:val="000000"/>
          <w:spacing w:val="0"/>
          <w:sz w:val="24"/>
          <w:szCs w:val="24"/>
          <w:bdr w:val="none" w:color="auto" w:sz="0" w:space="0"/>
          <w:shd w:val="clear" w:fill="F8F8F8"/>
        </w:rPr>
        <w:t> IllegalStateException(</w:t>
      </w:r>
      <w:r>
        <w:rPr>
          <w:rStyle w:val="37"/>
          <w:rFonts w:hint="eastAsia" w:ascii="微软雅黑" w:hAnsi="微软雅黑" w:eastAsia="微软雅黑" w:cs="微软雅黑"/>
          <w:i w:val="0"/>
          <w:caps w:val="0"/>
          <w:color w:val="0000FF"/>
          <w:spacing w:val="0"/>
          <w:sz w:val="24"/>
          <w:szCs w:val="24"/>
          <w:bdr w:val="none" w:color="auto" w:sz="0" w:space="0"/>
          <w:shd w:val="clear" w:fill="F8F8F8"/>
        </w:rPr>
        <w:t>"Error when load extension class(interface: "</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type + </w:t>
      </w:r>
      <w:r>
        <w:rPr>
          <w:rStyle w:val="37"/>
          <w:rFonts w:hint="eastAsia" w:ascii="微软雅黑" w:hAnsi="微软雅黑" w:eastAsia="微软雅黑" w:cs="微软雅黑"/>
          <w:i w:val="0"/>
          <w:caps w:val="0"/>
          <w:color w:val="0000FF"/>
          <w:spacing w:val="0"/>
          <w:sz w:val="24"/>
          <w:szCs w:val="24"/>
          <w:bdr w:val="none" w:color="auto" w:sz="0" w:space="0"/>
          <w:shd w:val="clear" w:fill="FFFFFF"/>
        </w:rPr>
        <w:t>", class line: "</w:t>
      </w:r>
      <w:r>
        <w:rPr>
          <w:rFonts w:hint="eastAsia" w:ascii="微软雅黑" w:hAnsi="微软雅黑" w:eastAsia="微软雅黑" w:cs="微软雅黑"/>
          <w:i w:val="0"/>
          <w:caps w:val="0"/>
          <w:color w:val="000000"/>
          <w:spacing w:val="0"/>
          <w:sz w:val="24"/>
          <w:szCs w:val="24"/>
          <w:bdr w:val="none" w:color="auto" w:sz="0" w:space="0"/>
          <w:shd w:val="clear" w:fill="FFFFFF"/>
        </w:rPr>
        <w:t> + clazz.getName() + </w:t>
      </w:r>
      <w:r>
        <w:rPr>
          <w:rStyle w:val="37"/>
          <w:rFonts w:hint="eastAsia" w:ascii="微软雅黑" w:hAnsi="微软雅黑" w:eastAsia="微软雅黑" w:cs="微软雅黑"/>
          <w:i w:val="0"/>
          <w:caps w:val="0"/>
          <w:color w:val="0000FF"/>
          <w:spacing w:val="0"/>
          <w:sz w:val="24"/>
          <w:szCs w:val="24"/>
          <w:bdr w:val="none" w:color="auto" w:sz="0" w:space="0"/>
          <w:shd w:val="clear" w:fill="FFFFFF"/>
        </w:rPr>
        <w:t>"), class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clazz.getName() + </w:t>
      </w:r>
      <w:r>
        <w:rPr>
          <w:rStyle w:val="37"/>
          <w:rFonts w:hint="eastAsia" w:ascii="微软雅黑" w:hAnsi="微软雅黑" w:eastAsia="微软雅黑" w:cs="微软雅黑"/>
          <w:i w:val="0"/>
          <w:caps w:val="0"/>
          <w:color w:val="0000FF"/>
          <w:spacing w:val="0"/>
          <w:sz w:val="24"/>
          <w:szCs w:val="24"/>
          <w:bdr w:val="none" w:color="auto" w:sz="0" w:space="0"/>
          <w:shd w:val="clear" w:fill="F8F8F8"/>
        </w:rPr>
        <w:t>"is not subtype of interface."</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//判断接口实现类是否标注了该注解</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 (clazz.isAnnotationPresent(Adaptive.</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class</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(cachedAdaptiveClass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cachedAdaptiveClass = clazz;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else</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 cachedAdaptiveClass.equals(clazz))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throw</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new</w:t>
      </w:r>
      <w:r>
        <w:rPr>
          <w:rFonts w:hint="eastAsia" w:ascii="微软雅黑" w:hAnsi="微软雅黑" w:eastAsia="微软雅黑" w:cs="微软雅黑"/>
          <w:i w:val="0"/>
          <w:caps w:val="0"/>
          <w:color w:val="000000"/>
          <w:spacing w:val="0"/>
          <w:sz w:val="24"/>
          <w:szCs w:val="24"/>
          <w:bdr w:val="none" w:color="auto" w:sz="0" w:space="0"/>
          <w:shd w:val="clear" w:fill="FFFFFF"/>
        </w:rPr>
        <w:t> IllegalStateException(</w:t>
      </w:r>
      <w:r>
        <w:rPr>
          <w:rStyle w:val="37"/>
          <w:rFonts w:hint="eastAsia" w:ascii="微软雅黑" w:hAnsi="微软雅黑" w:eastAsia="微软雅黑" w:cs="微软雅黑"/>
          <w:i w:val="0"/>
          <w:caps w:val="0"/>
          <w:color w:val="0000FF"/>
          <w:spacing w:val="0"/>
          <w:sz w:val="24"/>
          <w:szCs w:val="24"/>
          <w:bdr w:val="none" w:color="auto" w:sz="0" w:space="0"/>
          <w:shd w:val="clear" w:fill="FFFFFF"/>
        </w:rPr>
        <w:t>"More than 1 adaptive class found: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cachedAdaptiveClass.getClass().getName()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r>
        <w:rPr>
          <w:rStyle w:val="37"/>
          <w:rFonts w:hint="eastAsia" w:ascii="微软雅黑" w:hAnsi="微软雅黑" w:eastAsia="微软雅黑" w:cs="微软雅黑"/>
          <w:i w:val="0"/>
          <w:caps w:val="0"/>
          <w:color w:val="0000FF"/>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t> + clazz.getClass().getName());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else</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try</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clazz.getConstructor(type);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Set&lt;Class&lt;?&gt;&gt; wrappers = cachedWrapperClasses;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 (wrappers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null</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cachedWrapperClasses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w:t>
      </w:r>
      <w:r>
        <w:rPr>
          <w:rFonts w:hint="eastAsia" w:ascii="微软雅黑" w:hAnsi="微软雅黑" w:eastAsia="微软雅黑" w:cs="微软雅黑"/>
          <w:i w:val="0"/>
          <w:caps w:val="0"/>
          <w:color w:val="000000"/>
          <w:spacing w:val="0"/>
          <w:sz w:val="24"/>
          <w:szCs w:val="24"/>
          <w:bdr w:val="none" w:color="auto" w:sz="0" w:space="0"/>
          <w:shd w:val="clear" w:fill="F8F8F8"/>
        </w:rPr>
        <w:t> ConcurrentHashSet&lt;Class&lt;?&gt;&gt;();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wrappers = cachedWrapperClasses;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wrappers.add(clazz);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catch</w:t>
      </w:r>
      <w:r>
        <w:rPr>
          <w:rFonts w:hint="eastAsia" w:ascii="微软雅黑" w:hAnsi="微软雅黑" w:eastAsia="微软雅黑" w:cs="微软雅黑"/>
          <w:i w:val="0"/>
          <w:caps w:val="0"/>
          <w:color w:val="000000"/>
          <w:spacing w:val="0"/>
          <w:sz w:val="24"/>
          <w:szCs w:val="24"/>
          <w:bdr w:val="none" w:color="auto" w:sz="0" w:space="0"/>
          <w:shd w:val="clear" w:fill="F8F8F8"/>
        </w:rPr>
        <w:t> (NoSuchMethodException e)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clazz.getConstructor();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(name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 name.length() == </w:t>
      </w:r>
      <w:r>
        <w:rPr>
          <w:rStyle w:val="35"/>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name = findAnnotationName(clazz);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(name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 name.length() == </w:t>
      </w:r>
      <w:r>
        <w:rPr>
          <w:rStyle w:val="35"/>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 (clazz.getSimpleName().length() &gt; type.getSimpleName().length()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&amp;&amp; clazz.getSimpleName().endsWith(type.getSimpleName()))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name = clazz.getSimpleName().substring(</w:t>
      </w:r>
      <w:r>
        <w:rPr>
          <w:rStyle w:val="35"/>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 clazz.getSimpleName().length() - type.getSimpleName().length()).toLowerCase();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else</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throw</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new</w:t>
      </w:r>
      <w:r>
        <w:rPr>
          <w:rFonts w:hint="eastAsia" w:ascii="微软雅黑" w:hAnsi="微软雅黑" w:eastAsia="微软雅黑" w:cs="微软雅黑"/>
          <w:i w:val="0"/>
          <w:caps w:val="0"/>
          <w:color w:val="000000"/>
          <w:spacing w:val="0"/>
          <w:sz w:val="24"/>
          <w:szCs w:val="24"/>
          <w:bdr w:val="none" w:color="auto" w:sz="0" w:space="0"/>
          <w:shd w:val="clear" w:fill="FFFFFF"/>
        </w:rPr>
        <w:t> IllegalStateException(</w:t>
      </w:r>
      <w:r>
        <w:rPr>
          <w:rStyle w:val="37"/>
          <w:rFonts w:hint="eastAsia" w:ascii="微软雅黑" w:hAnsi="微软雅黑" w:eastAsia="微软雅黑" w:cs="微软雅黑"/>
          <w:i w:val="0"/>
          <w:caps w:val="0"/>
          <w:color w:val="0000FF"/>
          <w:spacing w:val="0"/>
          <w:sz w:val="24"/>
          <w:szCs w:val="24"/>
          <w:bdr w:val="none" w:color="auto" w:sz="0" w:space="0"/>
          <w:shd w:val="clear" w:fill="FFFFFF"/>
        </w:rPr>
        <w:t>"No such extension name for the class "</w:t>
      </w:r>
      <w:r>
        <w:rPr>
          <w:rFonts w:hint="eastAsia" w:ascii="微软雅黑" w:hAnsi="微软雅黑" w:eastAsia="微软雅黑" w:cs="微软雅黑"/>
          <w:i w:val="0"/>
          <w:caps w:val="0"/>
          <w:color w:val="000000"/>
          <w:spacing w:val="0"/>
          <w:sz w:val="24"/>
          <w:szCs w:val="24"/>
          <w:bdr w:val="none" w:color="auto" w:sz="0" w:space="0"/>
          <w:shd w:val="clear" w:fill="FFFFFF"/>
        </w:rPr>
        <w:t> + clazz.getName() + </w:t>
      </w:r>
      <w:r>
        <w:rPr>
          <w:rStyle w:val="37"/>
          <w:rFonts w:hint="eastAsia" w:ascii="微软雅黑" w:hAnsi="微软雅黑" w:eastAsia="微软雅黑" w:cs="微软雅黑"/>
          <w:i w:val="0"/>
          <w:caps w:val="0"/>
          <w:color w:val="0000FF"/>
          <w:spacing w:val="0"/>
          <w:sz w:val="24"/>
          <w:szCs w:val="24"/>
          <w:bdr w:val="none" w:color="auto" w:sz="0" w:space="0"/>
          <w:shd w:val="clear" w:fill="FFFFFF"/>
        </w:rPr>
        <w:t>" in the config "</w:t>
      </w:r>
      <w:r>
        <w:rPr>
          <w:rFonts w:hint="eastAsia" w:ascii="微软雅黑" w:hAnsi="微软雅黑" w:eastAsia="微软雅黑" w:cs="微软雅黑"/>
          <w:i w:val="0"/>
          <w:caps w:val="0"/>
          <w:color w:val="000000"/>
          <w:spacing w:val="0"/>
          <w:sz w:val="24"/>
          <w:szCs w:val="24"/>
          <w:bdr w:val="none" w:color="auto" w:sz="0" w:space="0"/>
          <w:shd w:val="clear" w:fill="FFFFFF"/>
        </w:rPr>
        <w:t> + url);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String[] names = NAME_SEPARATOR.split(name);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(names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&amp;&amp; names.length &gt; </w:t>
      </w:r>
      <w:r>
        <w:rPr>
          <w:rStyle w:val="35"/>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Activate activate = clazz.getAnnotation(Activate.</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class</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(activate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cachedActivates.put(names[</w:t>
      </w:r>
      <w:r>
        <w:rPr>
          <w:rStyle w:val="35"/>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 activate);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 (String n : names)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 cachedNames.containsKey(clazz))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cachedNames.put(clazz, n);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Class&lt;?&gt; c = extensionClasses.get(n);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(c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extensionClasses.put(n, clazz);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else</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(c != clazz)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throw</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new</w:t>
      </w:r>
      <w:r>
        <w:rPr>
          <w:rFonts w:hint="eastAsia" w:ascii="微软雅黑" w:hAnsi="微软雅黑" w:eastAsia="微软雅黑" w:cs="微软雅黑"/>
          <w:i w:val="0"/>
          <w:caps w:val="0"/>
          <w:color w:val="000000"/>
          <w:spacing w:val="0"/>
          <w:sz w:val="24"/>
          <w:szCs w:val="24"/>
          <w:bdr w:val="none" w:color="auto" w:sz="0" w:space="0"/>
          <w:shd w:val="clear" w:fill="FFFFFF"/>
        </w:rPr>
        <w:t> IllegalStateException(</w:t>
      </w:r>
      <w:r>
        <w:rPr>
          <w:rStyle w:val="37"/>
          <w:rFonts w:hint="eastAsia" w:ascii="微软雅黑" w:hAnsi="微软雅黑" w:eastAsia="微软雅黑" w:cs="微软雅黑"/>
          <w:i w:val="0"/>
          <w:caps w:val="0"/>
          <w:color w:val="0000FF"/>
          <w:spacing w:val="0"/>
          <w:sz w:val="24"/>
          <w:szCs w:val="24"/>
          <w:bdr w:val="none" w:color="auto" w:sz="0" w:space="0"/>
          <w:shd w:val="clear" w:fill="FFFFFF"/>
        </w:rPr>
        <w:t>"Duplicate extension "</w:t>
      </w:r>
      <w:r>
        <w:rPr>
          <w:rFonts w:hint="eastAsia" w:ascii="微软雅黑" w:hAnsi="微软雅黑" w:eastAsia="微软雅黑" w:cs="微软雅黑"/>
          <w:i w:val="0"/>
          <w:caps w:val="0"/>
          <w:color w:val="000000"/>
          <w:spacing w:val="0"/>
          <w:sz w:val="24"/>
          <w:szCs w:val="24"/>
          <w:bdr w:val="none" w:color="auto" w:sz="0" w:space="0"/>
          <w:shd w:val="clear" w:fill="FFFFFF"/>
        </w:rPr>
        <w:t> + type.getName() + </w:t>
      </w:r>
      <w:r>
        <w:rPr>
          <w:rStyle w:val="37"/>
          <w:rFonts w:hint="eastAsia" w:ascii="微软雅黑" w:hAnsi="微软雅黑" w:eastAsia="微软雅黑" w:cs="微软雅黑"/>
          <w:i w:val="0"/>
          <w:caps w:val="0"/>
          <w:color w:val="0000FF"/>
          <w:spacing w:val="0"/>
          <w:sz w:val="24"/>
          <w:szCs w:val="24"/>
          <w:bdr w:val="none" w:color="auto" w:sz="0" w:space="0"/>
          <w:shd w:val="clear" w:fill="FFFFFF"/>
        </w:rPr>
        <w:t>" name "</w:t>
      </w:r>
      <w:r>
        <w:rPr>
          <w:rFonts w:hint="eastAsia" w:ascii="微软雅黑" w:hAnsi="微软雅黑" w:eastAsia="微软雅黑" w:cs="微软雅黑"/>
          <w:i w:val="0"/>
          <w:caps w:val="0"/>
          <w:color w:val="000000"/>
          <w:spacing w:val="0"/>
          <w:sz w:val="24"/>
          <w:szCs w:val="24"/>
          <w:bdr w:val="none" w:color="auto" w:sz="0" w:space="0"/>
          <w:shd w:val="clear" w:fill="FFFFFF"/>
        </w:rPr>
        <w:t> + n + </w:t>
      </w:r>
      <w:r>
        <w:rPr>
          <w:rStyle w:val="37"/>
          <w:rFonts w:hint="eastAsia" w:ascii="微软雅黑" w:hAnsi="微软雅黑" w:eastAsia="微软雅黑" w:cs="微软雅黑"/>
          <w:i w:val="0"/>
          <w:caps w:val="0"/>
          <w:color w:val="0000FF"/>
          <w:spacing w:val="0"/>
          <w:sz w:val="24"/>
          <w:szCs w:val="24"/>
          <w:bdr w:val="none" w:color="auto" w:sz="0" w:space="0"/>
          <w:shd w:val="clear" w:fill="FFFFFF"/>
        </w:rPr>
        <w:t>" on "</w:t>
      </w:r>
      <w:r>
        <w:rPr>
          <w:rFonts w:hint="eastAsia" w:ascii="微软雅黑" w:hAnsi="微软雅黑" w:eastAsia="微软雅黑" w:cs="微软雅黑"/>
          <w:i w:val="0"/>
          <w:caps w:val="0"/>
          <w:color w:val="000000"/>
          <w:spacing w:val="0"/>
          <w:sz w:val="24"/>
          <w:szCs w:val="24"/>
          <w:bdr w:val="none" w:color="auto" w:sz="0" w:space="0"/>
          <w:shd w:val="clear" w:fill="FFFFFF"/>
        </w:rPr>
        <w:t> + c.getName() + </w:t>
      </w:r>
      <w:r>
        <w:rPr>
          <w:rStyle w:val="37"/>
          <w:rFonts w:hint="eastAsia" w:ascii="微软雅黑" w:hAnsi="微软雅黑" w:eastAsia="微软雅黑" w:cs="微软雅黑"/>
          <w:i w:val="0"/>
          <w:caps w:val="0"/>
          <w:color w:val="0000FF"/>
          <w:spacing w:val="0"/>
          <w:sz w:val="24"/>
          <w:szCs w:val="24"/>
          <w:bdr w:val="none" w:color="auto" w:sz="0" w:space="0"/>
          <w:shd w:val="clear" w:fill="FFFFFF"/>
        </w:rPr>
        <w:t>" and "</w:t>
      </w:r>
      <w:r>
        <w:rPr>
          <w:rFonts w:hint="eastAsia" w:ascii="微软雅黑" w:hAnsi="微软雅黑" w:eastAsia="微软雅黑" w:cs="微软雅黑"/>
          <w:i w:val="0"/>
          <w:caps w:val="0"/>
          <w:color w:val="000000"/>
          <w:spacing w:val="0"/>
          <w:sz w:val="24"/>
          <w:szCs w:val="24"/>
          <w:bdr w:val="none" w:color="auto" w:sz="0" w:space="0"/>
          <w:shd w:val="clear" w:fill="FFFFFF"/>
        </w:rPr>
        <w:t> + clazz.getName());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catch</w:t>
      </w:r>
      <w:r>
        <w:rPr>
          <w:rFonts w:hint="eastAsia" w:ascii="微软雅黑" w:hAnsi="微软雅黑" w:eastAsia="微软雅黑" w:cs="微软雅黑"/>
          <w:i w:val="0"/>
          <w:caps w:val="0"/>
          <w:color w:val="000000"/>
          <w:spacing w:val="0"/>
          <w:sz w:val="24"/>
          <w:szCs w:val="24"/>
          <w:bdr w:val="none" w:color="auto" w:sz="0" w:space="0"/>
          <w:shd w:val="clear" w:fill="F8F8F8"/>
        </w:rPr>
        <w:t> (Throwable 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IllegalStateException e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new</w:t>
      </w:r>
      <w:r>
        <w:rPr>
          <w:rFonts w:hint="eastAsia" w:ascii="微软雅黑" w:hAnsi="微软雅黑" w:eastAsia="微软雅黑" w:cs="微软雅黑"/>
          <w:i w:val="0"/>
          <w:caps w:val="0"/>
          <w:color w:val="000000"/>
          <w:spacing w:val="0"/>
          <w:sz w:val="24"/>
          <w:szCs w:val="24"/>
          <w:bdr w:val="none" w:color="auto" w:sz="0" w:space="0"/>
          <w:shd w:val="clear" w:fill="FFFFFF"/>
        </w:rPr>
        <w:t> IllegalStateException(</w:t>
      </w:r>
      <w:r>
        <w:rPr>
          <w:rStyle w:val="37"/>
          <w:rFonts w:hint="eastAsia" w:ascii="微软雅黑" w:hAnsi="微软雅黑" w:eastAsia="微软雅黑" w:cs="微软雅黑"/>
          <w:i w:val="0"/>
          <w:caps w:val="0"/>
          <w:color w:val="0000FF"/>
          <w:spacing w:val="0"/>
          <w:sz w:val="24"/>
          <w:szCs w:val="24"/>
          <w:bdr w:val="none" w:color="auto" w:sz="0" w:space="0"/>
          <w:shd w:val="clear" w:fill="FFFFFF"/>
        </w:rPr>
        <w:t>"Failed to load extension class(interface: "</w:t>
      </w:r>
      <w:r>
        <w:rPr>
          <w:rFonts w:hint="eastAsia" w:ascii="微软雅黑" w:hAnsi="微软雅黑" w:eastAsia="微软雅黑" w:cs="微软雅黑"/>
          <w:i w:val="0"/>
          <w:caps w:val="0"/>
          <w:color w:val="000000"/>
          <w:spacing w:val="0"/>
          <w:sz w:val="24"/>
          <w:szCs w:val="24"/>
          <w:bdr w:val="none" w:color="auto" w:sz="0" w:space="0"/>
          <w:shd w:val="clear" w:fill="FFFFFF"/>
        </w:rPr>
        <w:t> + type + </w:t>
      </w:r>
      <w:r>
        <w:rPr>
          <w:rStyle w:val="37"/>
          <w:rFonts w:hint="eastAsia" w:ascii="微软雅黑" w:hAnsi="微软雅黑" w:eastAsia="微软雅黑" w:cs="微软雅黑"/>
          <w:i w:val="0"/>
          <w:caps w:val="0"/>
          <w:color w:val="0000FF"/>
          <w:spacing w:val="0"/>
          <w:sz w:val="24"/>
          <w:szCs w:val="24"/>
          <w:bdr w:val="none" w:color="auto" w:sz="0" w:space="0"/>
          <w:shd w:val="clear" w:fill="FFFFFF"/>
        </w:rPr>
        <w:t>", class line: "</w:t>
      </w:r>
      <w:r>
        <w:rPr>
          <w:rFonts w:hint="eastAsia" w:ascii="微软雅黑" w:hAnsi="微软雅黑" w:eastAsia="微软雅黑" w:cs="微软雅黑"/>
          <w:i w:val="0"/>
          <w:caps w:val="0"/>
          <w:color w:val="000000"/>
          <w:spacing w:val="0"/>
          <w:sz w:val="24"/>
          <w:szCs w:val="24"/>
          <w:bdr w:val="none" w:color="auto" w:sz="0" w:space="0"/>
          <w:shd w:val="clear" w:fill="FFFFFF"/>
        </w:rPr>
        <w:t> + line + </w:t>
      </w:r>
      <w:r>
        <w:rPr>
          <w:rStyle w:val="37"/>
          <w:rFonts w:hint="eastAsia" w:ascii="微软雅黑" w:hAnsi="微软雅黑" w:eastAsia="微软雅黑" w:cs="微软雅黑"/>
          <w:i w:val="0"/>
          <w:caps w:val="0"/>
          <w:color w:val="0000FF"/>
          <w:spacing w:val="0"/>
          <w:sz w:val="24"/>
          <w:szCs w:val="24"/>
          <w:bdr w:val="none" w:color="auto" w:sz="0" w:space="0"/>
          <w:shd w:val="clear" w:fill="FFFFFF"/>
        </w:rPr>
        <w:t>") in "</w:t>
      </w:r>
      <w:r>
        <w:rPr>
          <w:rFonts w:hint="eastAsia" w:ascii="微软雅黑" w:hAnsi="微软雅黑" w:eastAsia="微软雅黑" w:cs="微软雅黑"/>
          <w:i w:val="0"/>
          <w:caps w:val="0"/>
          <w:color w:val="000000"/>
          <w:spacing w:val="0"/>
          <w:sz w:val="24"/>
          <w:szCs w:val="24"/>
          <w:bdr w:val="none" w:color="auto" w:sz="0" w:space="0"/>
          <w:shd w:val="clear" w:fill="FFFFFF"/>
        </w:rPr>
        <w:t> + url + </w:t>
      </w:r>
      <w:r>
        <w:rPr>
          <w:rStyle w:val="37"/>
          <w:rFonts w:hint="eastAsia" w:ascii="微软雅黑" w:hAnsi="微软雅黑" w:eastAsia="微软雅黑" w:cs="微软雅黑"/>
          <w:i w:val="0"/>
          <w:caps w:val="0"/>
          <w:color w:val="0000FF"/>
          <w:spacing w:val="0"/>
          <w:sz w:val="24"/>
          <w:szCs w:val="24"/>
          <w:bdr w:val="none" w:color="auto" w:sz="0" w:space="0"/>
          <w:shd w:val="clear" w:fill="FFFFFF"/>
        </w:rPr>
        <w:t>", cause: "</w:t>
      </w:r>
      <w:r>
        <w:rPr>
          <w:rFonts w:hint="eastAsia" w:ascii="微软雅黑" w:hAnsi="微软雅黑" w:eastAsia="微软雅黑" w:cs="微软雅黑"/>
          <w:i w:val="0"/>
          <w:caps w:val="0"/>
          <w:color w:val="000000"/>
          <w:spacing w:val="0"/>
          <w:sz w:val="24"/>
          <w:szCs w:val="24"/>
          <w:bdr w:val="none" w:color="auto" w:sz="0" w:space="0"/>
          <w:shd w:val="clear" w:fill="FFFFFF"/>
        </w:rPr>
        <w:t> + t.getMessage(), t);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exceptions.put(line, e);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r>
        <w:rPr>
          <w:rStyle w:val="36"/>
          <w:rFonts w:hint="eastAsia" w:ascii="微软雅黑" w:hAnsi="微软雅黑" w:eastAsia="微软雅黑" w:cs="微软雅黑"/>
          <w:i w:val="0"/>
          <w:caps w:val="0"/>
          <w:color w:val="008200"/>
          <w:spacing w:val="0"/>
          <w:sz w:val="24"/>
          <w:szCs w:val="24"/>
          <w:bdr w:val="none" w:color="auto" w:sz="0" w:space="0"/>
          <w:shd w:val="clear" w:fill="FFFFFF"/>
        </w:rPr>
        <w:t>// end of while read lines</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finally</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reader.close();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catch</w:t>
      </w:r>
      <w:r>
        <w:rPr>
          <w:rFonts w:hint="eastAsia" w:ascii="微软雅黑" w:hAnsi="微软雅黑" w:eastAsia="微软雅黑" w:cs="微软雅黑"/>
          <w:i w:val="0"/>
          <w:caps w:val="0"/>
          <w:color w:val="000000"/>
          <w:spacing w:val="0"/>
          <w:sz w:val="24"/>
          <w:szCs w:val="24"/>
          <w:bdr w:val="none" w:color="auto" w:sz="0" w:space="0"/>
          <w:shd w:val="clear" w:fill="FFFFFF"/>
        </w:rPr>
        <w:t> (Throwable 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logger.error(</w:t>
      </w:r>
      <w:r>
        <w:rPr>
          <w:rStyle w:val="37"/>
          <w:rFonts w:hint="eastAsia" w:ascii="微软雅黑" w:hAnsi="微软雅黑" w:eastAsia="微软雅黑" w:cs="微软雅黑"/>
          <w:i w:val="0"/>
          <w:caps w:val="0"/>
          <w:color w:val="0000FF"/>
          <w:spacing w:val="0"/>
          <w:sz w:val="24"/>
          <w:szCs w:val="24"/>
          <w:bdr w:val="none" w:color="auto" w:sz="0" w:space="0"/>
          <w:shd w:val="clear" w:fill="F8F8F8"/>
        </w:rPr>
        <w:t>"Exception when load extension class(interface: "</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type + </w:t>
      </w:r>
      <w:r>
        <w:rPr>
          <w:rStyle w:val="37"/>
          <w:rFonts w:hint="eastAsia" w:ascii="微软雅黑" w:hAnsi="微软雅黑" w:eastAsia="微软雅黑" w:cs="微软雅黑"/>
          <w:i w:val="0"/>
          <w:caps w:val="0"/>
          <w:color w:val="0000FF"/>
          <w:spacing w:val="0"/>
          <w:sz w:val="24"/>
          <w:szCs w:val="24"/>
          <w:bdr w:val="none" w:color="auto" w:sz="0" w:space="0"/>
          <w:shd w:val="clear" w:fill="FFFFFF"/>
        </w:rPr>
        <w:t>", class file: "</w:t>
      </w:r>
      <w:r>
        <w:rPr>
          <w:rFonts w:hint="eastAsia" w:ascii="微软雅黑" w:hAnsi="微软雅黑" w:eastAsia="微软雅黑" w:cs="微软雅黑"/>
          <w:i w:val="0"/>
          <w:caps w:val="0"/>
          <w:color w:val="000000"/>
          <w:spacing w:val="0"/>
          <w:sz w:val="24"/>
          <w:szCs w:val="24"/>
          <w:bdr w:val="none" w:color="auto" w:sz="0" w:space="0"/>
          <w:shd w:val="clear" w:fill="FFFFFF"/>
        </w:rPr>
        <w:t> + url + </w:t>
      </w:r>
      <w:r>
        <w:rPr>
          <w:rStyle w:val="37"/>
          <w:rFonts w:hint="eastAsia" w:ascii="微软雅黑" w:hAnsi="微软雅黑" w:eastAsia="微软雅黑" w:cs="微软雅黑"/>
          <w:i w:val="0"/>
          <w:caps w:val="0"/>
          <w:color w:val="0000FF"/>
          <w:spacing w:val="0"/>
          <w:sz w:val="24"/>
          <w:szCs w:val="24"/>
          <w:bdr w:val="none" w:color="auto" w:sz="0" w:space="0"/>
          <w:shd w:val="clear" w:fill="FFFFFF"/>
        </w:rPr>
        <w:t>") in "</w:t>
      </w:r>
      <w:r>
        <w:rPr>
          <w:rFonts w:hint="eastAsia" w:ascii="微软雅黑" w:hAnsi="微软雅黑" w:eastAsia="微软雅黑" w:cs="微软雅黑"/>
          <w:i w:val="0"/>
          <w:caps w:val="0"/>
          <w:color w:val="000000"/>
          <w:spacing w:val="0"/>
          <w:sz w:val="24"/>
          <w:szCs w:val="24"/>
          <w:bdr w:val="none" w:color="auto" w:sz="0" w:space="0"/>
          <w:shd w:val="clear" w:fill="FFFFFF"/>
        </w:rPr>
        <w:t> + url, t);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r>
        <w:rPr>
          <w:rStyle w:val="36"/>
          <w:rFonts w:hint="eastAsia" w:ascii="微软雅黑" w:hAnsi="微软雅黑" w:eastAsia="微软雅黑" w:cs="微软雅黑"/>
          <w:i w:val="0"/>
          <w:caps w:val="0"/>
          <w:color w:val="008200"/>
          <w:spacing w:val="0"/>
          <w:sz w:val="24"/>
          <w:szCs w:val="24"/>
          <w:bdr w:val="none" w:color="auto" w:sz="0" w:space="0"/>
          <w:shd w:val="clear" w:fill="FFFFFF"/>
        </w:rPr>
        <w:t>// end of while urls</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catch</w:t>
      </w:r>
      <w:r>
        <w:rPr>
          <w:rFonts w:hint="eastAsia" w:ascii="微软雅黑" w:hAnsi="微软雅黑" w:eastAsia="微软雅黑" w:cs="微软雅黑"/>
          <w:i w:val="0"/>
          <w:caps w:val="0"/>
          <w:color w:val="000000"/>
          <w:spacing w:val="0"/>
          <w:sz w:val="24"/>
          <w:szCs w:val="24"/>
          <w:bdr w:val="none" w:color="auto" w:sz="0" w:space="0"/>
          <w:shd w:val="clear" w:fill="FFFFFF"/>
        </w:rPr>
        <w:t> (Throwable 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logger.error(</w:t>
      </w:r>
      <w:r>
        <w:rPr>
          <w:rStyle w:val="37"/>
          <w:rFonts w:hint="eastAsia" w:ascii="微软雅黑" w:hAnsi="微软雅黑" w:eastAsia="微软雅黑" w:cs="微软雅黑"/>
          <w:i w:val="0"/>
          <w:caps w:val="0"/>
          <w:color w:val="0000FF"/>
          <w:spacing w:val="0"/>
          <w:sz w:val="24"/>
          <w:szCs w:val="24"/>
          <w:bdr w:val="none" w:color="auto" w:sz="0" w:space="0"/>
          <w:shd w:val="clear" w:fill="F8F8F8"/>
        </w:rPr>
        <w:t>"Exception when load extension class(interface: "</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type + </w:t>
      </w:r>
      <w:r>
        <w:rPr>
          <w:rStyle w:val="37"/>
          <w:rFonts w:hint="eastAsia" w:ascii="微软雅黑" w:hAnsi="微软雅黑" w:eastAsia="微软雅黑" w:cs="微软雅黑"/>
          <w:i w:val="0"/>
          <w:caps w:val="0"/>
          <w:color w:val="0000FF"/>
          <w:spacing w:val="0"/>
          <w:sz w:val="24"/>
          <w:szCs w:val="24"/>
          <w:bdr w:val="none" w:color="auto" w:sz="0" w:space="0"/>
          <w:shd w:val="clear" w:fill="FFFFFF"/>
        </w:rPr>
        <w:t>", description file: "</w:t>
      </w:r>
      <w:r>
        <w:rPr>
          <w:rFonts w:hint="eastAsia" w:ascii="微软雅黑" w:hAnsi="微软雅黑" w:eastAsia="微软雅黑" w:cs="微软雅黑"/>
          <w:i w:val="0"/>
          <w:caps w:val="0"/>
          <w:color w:val="000000"/>
          <w:spacing w:val="0"/>
          <w:sz w:val="24"/>
          <w:szCs w:val="24"/>
          <w:bdr w:val="none" w:color="auto" w:sz="0" w:space="0"/>
          <w:shd w:val="clear" w:fill="FFFFFF"/>
        </w:rPr>
        <w:t> + fileName + </w:t>
      </w:r>
      <w:r>
        <w:rPr>
          <w:rStyle w:val="37"/>
          <w:rFonts w:hint="eastAsia" w:ascii="微软雅黑" w:hAnsi="微软雅黑" w:eastAsia="微软雅黑" w:cs="微软雅黑"/>
          <w:i w:val="0"/>
          <w:caps w:val="0"/>
          <w:color w:val="0000FF"/>
          <w:spacing w:val="0"/>
          <w:sz w:val="24"/>
          <w:szCs w:val="24"/>
          <w:bdr w:val="none" w:color="auto" w:sz="0" w:space="0"/>
          <w:shd w:val="clear" w:fill="FFFFFF"/>
        </w:rPr>
        <w:t>")."</w:t>
      </w:r>
      <w:r>
        <w:rPr>
          <w:rFonts w:hint="eastAsia" w:ascii="微软雅黑" w:hAnsi="微软雅黑" w:eastAsia="微软雅黑" w:cs="微软雅黑"/>
          <w:i w:val="0"/>
          <w:caps w:val="0"/>
          <w:color w:val="000000"/>
          <w:spacing w:val="0"/>
          <w:sz w:val="24"/>
          <w:szCs w:val="24"/>
          <w:bdr w:val="none" w:color="auto" w:sz="0" w:space="0"/>
          <w:shd w:val="clear" w:fill="FFFFFF"/>
        </w:rPr>
        <w:t>, t);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suppressLineNumbers w:val="0"/>
        <w:ind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一下子罗列了好几段代码，看着比较多。其实还是比较好理解的。主要做了以下几件事情：</w:t>
      </w:r>
      <w:r>
        <w:rPr>
          <w:rFonts w:hint="eastAsia" w:ascii="微软雅黑" w:hAnsi="微软雅黑" w:eastAsia="微软雅黑" w:cs="微软雅黑"/>
          <w:i w:val="0"/>
          <w:caps w:val="0"/>
          <w:color w:val="333333"/>
          <w:spacing w:val="0"/>
          <w:kern w:val="0"/>
          <w:sz w:val="24"/>
          <w:szCs w:val="24"/>
          <w:shd w:val="clear" w:fill="FFFFFF"/>
          <w:lang w:val="en-US" w:eastAsia="zh-CN" w:bidi="ar"/>
        </w:rPr>
        <w:br w:type="textWrapping"/>
      </w:r>
      <w:r>
        <w:rPr>
          <w:rFonts w:hint="eastAsia" w:ascii="微软雅黑" w:hAnsi="微软雅黑" w:cs="微软雅黑"/>
          <w:i w:val="0"/>
          <w:caps w:val="0"/>
          <w:color w:val="333333"/>
          <w:spacing w:val="0"/>
          <w:kern w:val="0"/>
          <w:sz w:val="24"/>
          <w:szCs w:val="24"/>
          <w:shd w:val="clear" w:fill="FFFFFF"/>
          <w:lang w:val="en-US" w:eastAsia="zh-CN" w:bidi="ar"/>
        </w:rPr>
        <w:tab/>
      </w:r>
      <w:r>
        <w:rPr>
          <w:rFonts w:hint="eastAsia" w:ascii="微软雅黑" w:hAnsi="微软雅黑" w:eastAsia="微软雅黑" w:cs="微软雅黑"/>
          <w:i w:val="0"/>
          <w:caps w:val="0"/>
          <w:color w:val="333333"/>
          <w:spacing w:val="0"/>
          <w:kern w:val="0"/>
          <w:sz w:val="24"/>
          <w:szCs w:val="24"/>
          <w:shd w:val="clear" w:fill="FFFFFF"/>
          <w:lang w:val="en-US" w:eastAsia="zh-CN" w:bidi="ar"/>
        </w:rPr>
        <w:t>1.loadExtensionClasses方法判断ExtensionLoader类中的传入的type接口是否标注了SPI注解，并获取SPI注解的值，这个值为接口的默认实现标记。</w:t>
      </w:r>
      <w:r>
        <w:rPr>
          <w:rFonts w:hint="eastAsia" w:ascii="微软雅黑" w:hAnsi="微软雅黑" w:eastAsia="微软雅黑" w:cs="微软雅黑"/>
          <w:i w:val="0"/>
          <w:caps w:val="0"/>
          <w:color w:val="333333"/>
          <w:spacing w:val="0"/>
          <w:kern w:val="0"/>
          <w:sz w:val="24"/>
          <w:szCs w:val="24"/>
          <w:shd w:val="clear" w:fill="FFFFFF"/>
          <w:lang w:val="en-US" w:eastAsia="zh-CN" w:bidi="ar"/>
        </w:rPr>
        <w:br w:type="textWrapping"/>
      </w:r>
      <w:r>
        <w:rPr>
          <w:rFonts w:hint="eastAsia" w:ascii="微软雅黑" w:hAnsi="微软雅黑" w:cs="微软雅黑"/>
          <w:i w:val="0"/>
          <w:caps w:val="0"/>
          <w:color w:val="333333"/>
          <w:spacing w:val="0"/>
          <w:kern w:val="0"/>
          <w:sz w:val="24"/>
          <w:szCs w:val="24"/>
          <w:shd w:val="clear" w:fill="FFFFFF"/>
          <w:lang w:val="en-US" w:eastAsia="zh-CN" w:bidi="ar"/>
        </w:rPr>
        <w:tab/>
      </w:r>
      <w:r>
        <w:rPr>
          <w:rFonts w:hint="eastAsia" w:ascii="微软雅黑" w:hAnsi="微软雅黑" w:eastAsia="微软雅黑" w:cs="微软雅黑"/>
          <w:i w:val="0"/>
          <w:caps w:val="0"/>
          <w:color w:val="333333"/>
          <w:spacing w:val="0"/>
          <w:kern w:val="0"/>
          <w:sz w:val="24"/>
          <w:szCs w:val="24"/>
          <w:shd w:val="clear" w:fill="FFFFFF"/>
          <w:lang w:val="en-US" w:eastAsia="zh-CN" w:bidi="ar"/>
        </w:rPr>
        <w:t>2.loadFile方法用来加载配置路径下的接口的实现类。比如在调用loadFile方法时，传入的参数DUBBO_INTERNAL_DIRECTORY，DUBBO_DIRECTORY，SERVICES_DIRECTORY。他们都描述了接口实现类配置文件路径，看看3个属性的值如下：</w:t>
      </w:r>
    </w:p>
    <w:p>
      <w:pPr>
        <w:keepNext w:val="0"/>
        <w:keepLines w:val="0"/>
        <w:widowControl/>
        <w:numPr>
          <w:ilvl w:val="0"/>
          <w:numId w:val="47"/>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private</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static</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final</w:t>
      </w:r>
      <w:r>
        <w:rPr>
          <w:rFonts w:hint="eastAsia" w:ascii="微软雅黑" w:hAnsi="微软雅黑" w:eastAsia="微软雅黑" w:cs="微软雅黑"/>
          <w:i w:val="0"/>
          <w:caps w:val="0"/>
          <w:color w:val="000000"/>
          <w:spacing w:val="0"/>
          <w:sz w:val="24"/>
          <w:szCs w:val="24"/>
          <w:bdr w:val="none" w:color="auto" w:sz="0" w:space="0"/>
          <w:shd w:val="clear" w:fill="FFFFFF"/>
        </w:rPr>
        <w:t> String SERVICES_DIRECTORY = </w:t>
      </w:r>
      <w:r>
        <w:rPr>
          <w:rStyle w:val="37"/>
          <w:rFonts w:hint="eastAsia" w:ascii="微软雅黑" w:hAnsi="微软雅黑" w:eastAsia="微软雅黑" w:cs="微软雅黑"/>
          <w:i w:val="0"/>
          <w:caps w:val="0"/>
          <w:color w:val="0000FF"/>
          <w:spacing w:val="0"/>
          <w:sz w:val="24"/>
          <w:szCs w:val="24"/>
          <w:bdr w:val="none" w:color="auto" w:sz="0" w:space="0"/>
          <w:shd w:val="clear" w:fill="FFFFFF"/>
        </w:rPr>
        <w:t>"META-INF/services/"</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7"/>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8F8F8"/>
        </w:rPr>
        <w:t>private</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static</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final</w:t>
      </w:r>
      <w:r>
        <w:rPr>
          <w:rFonts w:hint="eastAsia" w:ascii="微软雅黑" w:hAnsi="微软雅黑" w:eastAsia="微软雅黑" w:cs="微软雅黑"/>
          <w:i w:val="0"/>
          <w:caps w:val="0"/>
          <w:color w:val="000000"/>
          <w:spacing w:val="0"/>
          <w:sz w:val="24"/>
          <w:szCs w:val="24"/>
          <w:bdr w:val="none" w:color="auto" w:sz="0" w:space="0"/>
          <w:shd w:val="clear" w:fill="F8F8F8"/>
        </w:rPr>
        <w:t> String DUBBO_DIRECTORY = </w:t>
      </w:r>
      <w:r>
        <w:rPr>
          <w:rStyle w:val="37"/>
          <w:rFonts w:hint="eastAsia" w:ascii="微软雅黑" w:hAnsi="微软雅黑" w:eastAsia="微软雅黑" w:cs="微软雅黑"/>
          <w:i w:val="0"/>
          <w:caps w:val="0"/>
          <w:color w:val="0000FF"/>
          <w:spacing w:val="0"/>
          <w:sz w:val="24"/>
          <w:szCs w:val="24"/>
          <w:bdr w:val="none" w:color="auto" w:sz="0" w:space="0"/>
          <w:shd w:val="clear" w:fill="F8F8F8"/>
        </w:rPr>
        <w:t>"META-INF/dubbo/"</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7"/>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private</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static</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final</w:t>
      </w:r>
      <w:r>
        <w:rPr>
          <w:rFonts w:hint="eastAsia" w:ascii="微软雅黑" w:hAnsi="微软雅黑" w:eastAsia="微软雅黑" w:cs="微软雅黑"/>
          <w:i w:val="0"/>
          <w:caps w:val="0"/>
          <w:color w:val="000000"/>
          <w:spacing w:val="0"/>
          <w:sz w:val="24"/>
          <w:szCs w:val="24"/>
          <w:bdr w:val="none" w:color="auto" w:sz="0" w:space="0"/>
          <w:shd w:val="clear" w:fill="FFFFFF"/>
        </w:rPr>
        <w:t> String DUBBO_INTERNAL_DIRECTORY = DUBBO_DIRECTORY + </w:t>
      </w:r>
      <w:r>
        <w:rPr>
          <w:rStyle w:val="37"/>
          <w:rFonts w:hint="eastAsia" w:ascii="微软雅黑" w:hAnsi="微软雅黑" w:eastAsia="微软雅黑" w:cs="微软雅黑"/>
          <w:i w:val="0"/>
          <w:caps w:val="0"/>
          <w:color w:val="0000FF"/>
          <w:spacing w:val="0"/>
          <w:sz w:val="24"/>
          <w:szCs w:val="24"/>
          <w:bdr w:val="none" w:color="auto" w:sz="0" w:space="0"/>
          <w:shd w:val="clear" w:fill="FFFFFF"/>
        </w:rPr>
        <w:t>"internal/"</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bdr w:val="none" w:color="auto" w:sz="0" w:space="0"/>
          <w:shd w:val="clear" w:fill="FFFFFF"/>
        </w:rPr>
      </w:pPr>
      <w:r>
        <w:rPr>
          <w:rFonts w:hint="eastAsia" w:ascii="微软雅黑" w:hAnsi="微软雅黑" w:eastAsia="微软雅黑" w:cs="微软雅黑"/>
          <w:i w:val="0"/>
          <w:caps w:val="0"/>
          <w:color w:val="4F4F4F"/>
          <w:spacing w:val="0"/>
          <w:sz w:val="24"/>
          <w:szCs w:val="24"/>
          <w:bdr w:val="none" w:color="auto" w:sz="0" w:space="0"/>
          <w:shd w:val="clear" w:fill="FFFFFF"/>
        </w:rPr>
        <w:t>是不是感觉跟JDK里面SPI技术路径描述很类型。讲到这里我们来看看dubbo框架的接口实现配置是怎么玩的，这里我就以com.alibaba.dubbo.rpc.Protocol接口来研究！哟！是不是感觉跟JDK里面配置不太一样，它按照key=value的形式来保存的，在分析下loadFile方法中的代码，它也是按照key=value的格式来解析出接口的具体实现，将最终解析的数据保存到了传入的map参数extensionClasses中。</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bdr w:val="none" w:color="auto" w:sz="0" w:space="0"/>
          <w:shd w:val="clear" w:fill="FFFFFF"/>
        </w:rPr>
      </w:pPr>
      <w:r>
        <w:rPr>
          <w:rFonts w:hint="eastAsia" w:ascii="微软雅黑" w:hAnsi="微软雅黑" w:eastAsia="微软雅黑" w:cs="微软雅黑"/>
          <w:i w:val="0"/>
          <w:caps w:val="0"/>
          <w:color w:val="4F4F4F"/>
          <w:spacing w:val="0"/>
          <w:sz w:val="24"/>
          <w:szCs w:val="24"/>
          <w:bdr w:val="none" w:color="auto" w:sz="0" w:space="0"/>
          <w:shd w:val="clear" w:fill="FFFFFF"/>
        </w:rPr>
        <w:t>大家应该感到好奇为什么要做个key=value的配置。打个比方Protocol协议接口在dubbo框架里实现有hession，http,rmi,webservice，dubbo等好几种实现，在程序运行中我们根据配置来使用具体的协议，比方我要使用rmi协议，那我就配置rmi，我想使用dubbo 我就配置dubbo。</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bdr w:val="none" w:color="auto" w:sz="0" w:space="0"/>
          <w:shd w:val="clear" w:fill="FFFFFF"/>
        </w:rPr>
        <w:t>配置好以后会根据这个属性配置取找相关的具体协议实现。所以这里的key=value应该就是做这个事情的。我这里贴几张图看看Protocol接口的实现配置，图下几个图：</w:t>
      </w:r>
    </w:p>
    <w:p>
      <w:pPr>
        <w:pStyle w:val="7"/>
        <w:rPr>
          <w:rFonts w:hint="eastAsia"/>
        </w:rPr>
      </w:pPr>
      <w:r>
        <w:rPr>
          <w:rFonts w:hint="eastAsia"/>
        </w:rPr>
        <w:t>rmi协议实现</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bdr w:val="none" w:color="auto" w:sz="0" w:space="0"/>
          <w:shd w:val="clear" w:fill="FFFFFF"/>
        </w:rPr>
        <w:drawing>
          <wp:inline distT="0" distB="0" distL="114300" distR="114300">
            <wp:extent cx="9134475" cy="2857500"/>
            <wp:effectExtent l="0" t="0" r="9525" b="0"/>
            <wp:docPr id="61" name="图片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descr="IMG_258"/>
                    <pic:cNvPicPr>
                      <a:picLocks noChangeAspect="1"/>
                    </pic:cNvPicPr>
                  </pic:nvPicPr>
                  <pic:blipFill>
                    <a:blip r:embed="rId53"/>
                    <a:stretch>
                      <a:fillRect/>
                    </a:stretch>
                  </pic:blipFill>
                  <pic:spPr>
                    <a:xfrm>
                      <a:off x="0" y="0"/>
                      <a:ext cx="9134475" cy="2857500"/>
                    </a:xfrm>
                    <a:prstGeom prst="rect">
                      <a:avLst/>
                    </a:prstGeom>
                    <a:noFill/>
                    <a:ln w="9525">
                      <a:noFill/>
                    </a:ln>
                  </pic:spPr>
                </pic:pic>
              </a:graphicData>
            </a:graphic>
          </wp:inline>
        </w:drawing>
      </w:r>
    </w:p>
    <w:p>
      <w:pPr>
        <w:pStyle w:val="7"/>
        <w:rPr>
          <w:rFonts w:hint="eastAsia"/>
        </w:rPr>
      </w:pPr>
      <w:r>
        <w:rPr>
          <w:rFonts w:hint="eastAsia"/>
        </w:rPr>
        <w:t>hession协议实现</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bdr w:val="none" w:color="auto" w:sz="0" w:space="0"/>
          <w:shd w:val="clear" w:fill="FFFFFF"/>
        </w:rPr>
        <w:drawing>
          <wp:inline distT="0" distB="0" distL="114300" distR="114300">
            <wp:extent cx="9601200" cy="2952750"/>
            <wp:effectExtent l="0" t="0" r="0" b="0"/>
            <wp:docPr id="63" name="图片 3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descr="IMG_259"/>
                    <pic:cNvPicPr>
                      <a:picLocks noChangeAspect="1"/>
                    </pic:cNvPicPr>
                  </pic:nvPicPr>
                  <pic:blipFill>
                    <a:blip r:embed="rId54"/>
                    <a:stretch>
                      <a:fillRect/>
                    </a:stretch>
                  </pic:blipFill>
                  <pic:spPr>
                    <a:xfrm>
                      <a:off x="0" y="0"/>
                      <a:ext cx="9601200" cy="295275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p>
    <w:p>
      <w:pPr>
        <w:pStyle w:val="7"/>
        <w:rPr>
          <w:rFonts w:hint="eastAsia"/>
        </w:rPr>
      </w:pPr>
      <w:r>
        <w:rPr>
          <w:rFonts w:hint="eastAsia"/>
        </w:rPr>
        <w:t>dubbo协议实现，也就是默认的协议</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bdr w:val="none" w:color="auto" w:sz="0" w:space="0"/>
          <w:shd w:val="clear" w:fill="FFFFFF"/>
        </w:rPr>
        <w:drawing>
          <wp:inline distT="0" distB="0" distL="114300" distR="114300">
            <wp:extent cx="9058275" cy="3648075"/>
            <wp:effectExtent l="0" t="0" r="9525" b="9525"/>
            <wp:docPr id="64" name="图片 3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descr="IMG_260"/>
                    <pic:cNvPicPr>
                      <a:picLocks noChangeAspect="1"/>
                    </pic:cNvPicPr>
                  </pic:nvPicPr>
                  <pic:blipFill>
                    <a:blip r:embed="rId55"/>
                    <a:stretch>
                      <a:fillRect/>
                    </a:stretch>
                  </pic:blipFill>
                  <pic:spPr>
                    <a:xfrm>
                      <a:off x="0" y="0"/>
                      <a:ext cx="9058275" cy="364807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bdr w:val="none" w:color="auto" w:sz="0" w:space="0"/>
          <w:shd w:val="clear" w:fill="FFFFFF"/>
        </w:rPr>
        <w:t>我们再次回到getAdaptiveExtensionClass方法中。继续看createAdaptiveExtensionClass方法</w:t>
      </w:r>
    </w:p>
    <w:p>
      <w:pPr>
        <w:keepNext w:val="0"/>
        <w:keepLines w:val="0"/>
        <w:widowControl/>
        <w:numPr>
          <w:ilvl w:val="0"/>
          <w:numId w:val="48"/>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private</w:t>
      </w:r>
      <w:r>
        <w:rPr>
          <w:rFonts w:hint="eastAsia" w:ascii="微软雅黑" w:hAnsi="微软雅黑" w:eastAsia="微软雅黑" w:cs="微软雅黑"/>
          <w:i w:val="0"/>
          <w:caps w:val="0"/>
          <w:color w:val="000000"/>
          <w:spacing w:val="0"/>
          <w:sz w:val="24"/>
          <w:szCs w:val="24"/>
          <w:bdr w:val="none" w:color="auto" w:sz="0" w:space="0"/>
          <w:shd w:val="clear" w:fill="FFFFFF"/>
        </w:rPr>
        <w:t> Class&lt;?&gt; createAdaptiveExtensionClass() {  </w:t>
      </w:r>
    </w:p>
    <w:p>
      <w:pPr>
        <w:keepNext w:val="0"/>
        <w:keepLines w:val="0"/>
        <w:widowControl/>
        <w:numPr>
          <w:ilvl w:val="0"/>
          <w:numId w:val="48"/>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String code = createAdaptiveExtensionClassCode();</w:t>
      </w:r>
      <w:r>
        <w:rPr>
          <w:rStyle w:val="36"/>
          <w:rFonts w:hint="eastAsia" w:ascii="微软雅黑" w:hAnsi="微软雅黑" w:eastAsia="微软雅黑" w:cs="微软雅黑"/>
          <w:i w:val="0"/>
          <w:caps w:val="0"/>
          <w:color w:val="008200"/>
          <w:spacing w:val="0"/>
          <w:sz w:val="24"/>
          <w:szCs w:val="24"/>
          <w:bdr w:val="none" w:color="auto" w:sz="0" w:space="0"/>
          <w:shd w:val="clear" w:fill="F8F8F8"/>
        </w:rPr>
        <w:t>//创建接口的代理类实现</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8"/>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ClassLoader classLoader = findClassLoader();</w:t>
      </w:r>
      <w:r>
        <w:rPr>
          <w:rStyle w:val="36"/>
          <w:rFonts w:hint="eastAsia" w:ascii="微软雅黑" w:hAnsi="微软雅黑" w:eastAsia="微软雅黑" w:cs="微软雅黑"/>
          <w:i w:val="0"/>
          <w:caps w:val="0"/>
          <w:color w:val="008200"/>
          <w:spacing w:val="0"/>
          <w:sz w:val="24"/>
          <w:szCs w:val="24"/>
          <w:bdr w:val="none" w:color="auto" w:sz="0" w:space="0"/>
          <w:shd w:val="clear" w:fill="FFFFFF"/>
        </w:rPr>
        <w:t>//获取当前使用的类加载器</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8"/>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com.alibaba.dubbo.common.compiler.Compiler compiler = ExtensionLoader.getExtensionLoader(com.alibaba.dubbo.common.compiler.Compiler.</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class</w:t>
      </w:r>
      <w:r>
        <w:rPr>
          <w:rFonts w:hint="eastAsia" w:ascii="微软雅黑" w:hAnsi="微软雅黑" w:eastAsia="微软雅黑" w:cs="微软雅黑"/>
          <w:i w:val="0"/>
          <w:caps w:val="0"/>
          <w:color w:val="000000"/>
          <w:spacing w:val="0"/>
          <w:sz w:val="24"/>
          <w:szCs w:val="24"/>
          <w:bdr w:val="none" w:color="auto" w:sz="0" w:space="0"/>
          <w:shd w:val="clear" w:fill="F8F8F8"/>
        </w:rPr>
        <w:t>).getAdaptiveExtension();</w:t>
      </w:r>
      <w:r>
        <w:rPr>
          <w:rStyle w:val="36"/>
          <w:rFonts w:hint="eastAsia" w:ascii="微软雅黑" w:hAnsi="微软雅黑" w:eastAsia="微软雅黑" w:cs="微软雅黑"/>
          <w:i w:val="0"/>
          <w:caps w:val="0"/>
          <w:color w:val="008200"/>
          <w:spacing w:val="0"/>
          <w:sz w:val="24"/>
          <w:szCs w:val="24"/>
          <w:bdr w:val="none" w:color="auto" w:sz="0" w:space="0"/>
          <w:shd w:val="clear" w:fill="F8F8F8"/>
        </w:rPr>
        <w:t>//获取代码编译器</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8"/>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return</w:t>
      </w:r>
      <w:r>
        <w:rPr>
          <w:rFonts w:hint="eastAsia" w:ascii="微软雅黑" w:hAnsi="微软雅黑" w:eastAsia="微软雅黑" w:cs="微软雅黑"/>
          <w:i w:val="0"/>
          <w:caps w:val="0"/>
          <w:color w:val="000000"/>
          <w:spacing w:val="0"/>
          <w:sz w:val="24"/>
          <w:szCs w:val="24"/>
          <w:bdr w:val="none" w:color="auto" w:sz="0" w:space="0"/>
          <w:shd w:val="clear" w:fill="FFFFFF"/>
        </w:rPr>
        <w:t> compiler.compile(code, classLoader);</w:t>
      </w:r>
      <w:r>
        <w:rPr>
          <w:rStyle w:val="36"/>
          <w:rFonts w:hint="eastAsia" w:ascii="微软雅黑" w:hAnsi="微软雅黑" w:eastAsia="微软雅黑" w:cs="微软雅黑"/>
          <w:i w:val="0"/>
          <w:caps w:val="0"/>
          <w:color w:val="008200"/>
          <w:spacing w:val="0"/>
          <w:sz w:val="24"/>
          <w:szCs w:val="24"/>
          <w:bdr w:val="none" w:color="auto" w:sz="0" w:space="0"/>
          <w:shd w:val="clear" w:fill="FFFFFF"/>
        </w:rPr>
        <w:t>//加载代理</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8"/>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suppressLineNumbers w:val="0"/>
        <w:ind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由于createAdaptiveExtensionClassCode方法的代码太长了，我就不贴出来啦。主要就是根据JAVA的反射机制去读出接口中的所有方法，形成该接口的代理。注意createAdaptiveExtensionClassCode方法返回的是字符串，这个字符串保存了代理类的动态生成的代码。然后经过编译加载到虚拟机中。我抓取了一个Protocol接口的代理类代码如下：</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//动态生成的协议代理类</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class</w:t>
      </w:r>
      <w:r>
        <w:rPr>
          <w:rFonts w:hint="eastAsia" w:ascii="微软雅黑" w:hAnsi="微软雅黑" w:eastAsia="微软雅黑" w:cs="微软雅黑"/>
          <w:i w:val="0"/>
          <w:caps w:val="0"/>
          <w:color w:val="000000"/>
          <w:spacing w:val="0"/>
          <w:sz w:val="24"/>
          <w:szCs w:val="24"/>
          <w:bdr w:val="none" w:color="auto" w:sz="0" w:space="0"/>
          <w:shd w:val="clear" w:fill="F8F8F8"/>
        </w:rPr>
        <w:t> Protocol$Adpative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implements</w:t>
      </w:r>
      <w:r>
        <w:rPr>
          <w:rFonts w:hint="eastAsia" w:ascii="微软雅黑" w:hAnsi="微软雅黑" w:eastAsia="微软雅黑" w:cs="微软雅黑"/>
          <w:i w:val="0"/>
          <w:caps w:val="0"/>
          <w:color w:val="000000"/>
          <w:spacing w:val="0"/>
          <w:sz w:val="24"/>
          <w:szCs w:val="24"/>
          <w:bdr w:val="none" w:color="auto" w:sz="0" w:space="0"/>
          <w:shd w:val="clear" w:fill="F8F8F8"/>
        </w:rPr>
        <w:t> com.alibaba.dubbo.rpc.Protocol {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public</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destroy()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throw</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new</w:t>
      </w:r>
      <w:r>
        <w:rPr>
          <w:rFonts w:hint="eastAsia" w:ascii="微软雅黑" w:hAnsi="微软雅黑" w:eastAsia="微软雅黑" w:cs="微软雅黑"/>
          <w:i w:val="0"/>
          <w:caps w:val="0"/>
          <w:color w:val="000000"/>
          <w:spacing w:val="0"/>
          <w:sz w:val="24"/>
          <w:szCs w:val="24"/>
          <w:bdr w:val="none" w:color="auto" w:sz="0" w:space="0"/>
          <w:shd w:val="clear" w:fill="FFFFFF"/>
        </w:rPr>
        <w:t> UnsupportedOperationException(</w:t>
      </w:r>
      <w:r>
        <w:rPr>
          <w:rStyle w:val="37"/>
          <w:rFonts w:hint="eastAsia" w:ascii="微软雅黑" w:hAnsi="微软雅黑" w:eastAsia="微软雅黑" w:cs="微软雅黑"/>
          <w:i w:val="0"/>
          <w:caps w:val="0"/>
          <w:color w:val="0000FF"/>
          <w:spacing w:val="0"/>
          <w:sz w:val="24"/>
          <w:szCs w:val="24"/>
          <w:bdr w:val="none" w:color="auto" w:sz="0" w:space="0"/>
          <w:shd w:val="clear" w:fill="FFFFFF"/>
        </w:rPr>
        <w:t>"method public abstract void com.alibaba.dubbo.rpc.Protocol.destroy() of interface com.alibaba.dubbo.rpc.Protocol is not adaptive method!"</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public</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getDefaultPort()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throw</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new</w:t>
      </w:r>
      <w:r>
        <w:rPr>
          <w:rFonts w:hint="eastAsia" w:ascii="微软雅黑" w:hAnsi="微软雅黑" w:eastAsia="微软雅黑" w:cs="微软雅黑"/>
          <w:i w:val="0"/>
          <w:caps w:val="0"/>
          <w:color w:val="000000"/>
          <w:spacing w:val="0"/>
          <w:sz w:val="24"/>
          <w:szCs w:val="24"/>
          <w:bdr w:val="none" w:color="auto" w:sz="0" w:space="0"/>
          <w:shd w:val="clear" w:fill="FFFFFF"/>
        </w:rPr>
        <w:t> UnsupportedOperationException(</w:t>
      </w:r>
      <w:r>
        <w:rPr>
          <w:rStyle w:val="37"/>
          <w:rFonts w:hint="eastAsia" w:ascii="微软雅黑" w:hAnsi="微软雅黑" w:eastAsia="微软雅黑" w:cs="微软雅黑"/>
          <w:i w:val="0"/>
          <w:caps w:val="0"/>
          <w:color w:val="0000FF"/>
          <w:spacing w:val="0"/>
          <w:sz w:val="24"/>
          <w:szCs w:val="24"/>
          <w:bdr w:val="none" w:color="auto" w:sz="0" w:space="0"/>
          <w:shd w:val="clear" w:fill="FFFFFF"/>
        </w:rPr>
        <w:t>"method public abstract int com.alibaba.dubbo.rpc.Protocol.getDefaultPort() of interface com.alibaba.dubbo.rpc.Protocol is not adaptive method!"</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public</w:t>
      </w:r>
      <w:r>
        <w:rPr>
          <w:rFonts w:hint="eastAsia" w:ascii="微软雅黑" w:hAnsi="微软雅黑" w:eastAsia="微软雅黑" w:cs="微软雅黑"/>
          <w:i w:val="0"/>
          <w:caps w:val="0"/>
          <w:color w:val="000000"/>
          <w:spacing w:val="0"/>
          <w:sz w:val="24"/>
          <w:szCs w:val="24"/>
          <w:bdr w:val="none" w:color="auto" w:sz="0" w:space="0"/>
          <w:shd w:val="clear" w:fill="FFFFFF"/>
        </w:rPr>
        <w:t> com.alibaba.dubbo.rpc.Exporter export(com.alibaba.dubbo.rpc.Invoker arg0)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throws</w:t>
      </w:r>
      <w:r>
        <w:rPr>
          <w:rFonts w:hint="eastAsia" w:ascii="微软雅黑" w:hAnsi="微软雅黑" w:eastAsia="微软雅黑" w:cs="微软雅黑"/>
          <w:i w:val="0"/>
          <w:caps w:val="0"/>
          <w:color w:val="000000"/>
          <w:spacing w:val="0"/>
          <w:sz w:val="24"/>
          <w:szCs w:val="24"/>
          <w:bdr w:val="none" w:color="auto" w:sz="0" w:space="0"/>
          <w:shd w:val="clear" w:fill="FFFFFF"/>
        </w:rPr>
        <w:t> com.alibaba.dubbo.rpc.RpcException {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(arg0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throw</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w:t>
      </w:r>
      <w:r>
        <w:rPr>
          <w:rFonts w:hint="eastAsia" w:ascii="微软雅黑" w:hAnsi="微软雅黑" w:eastAsia="微软雅黑" w:cs="微软雅黑"/>
          <w:i w:val="0"/>
          <w:caps w:val="0"/>
          <w:color w:val="000000"/>
          <w:spacing w:val="0"/>
          <w:sz w:val="24"/>
          <w:szCs w:val="24"/>
          <w:bdr w:val="none" w:color="auto" w:sz="0" w:space="0"/>
          <w:shd w:val="clear" w:fill="F8F8F8"/>
        </w:rPr>
        <w:t> IllegalArgumentException(</w:t>
      </w:r>
      <w:r>
        <w:rPr>
          <w:rStyle w:val="37"/>
          <w:rFonts w:hint="eastAsia" w:ascii="微软雅黑" w:hAnsi="微软雅黑" w:eastAsia="微软雅黑" w:cs="微软雅黑"/>
          <w:i w:val="0"/>
          <w:caps w:val="0"/>
          <w:color w:val="0000FF"/>
          <w:spacing w:val="0"/>
          <w:sz w:val="24"/>
          <w:szCs w:val="24"/>
          <w:bdr w:val="none" w:color="auto" w:sz="0" w:space="0"/>
          <w:shd w:val="clear" w:fill="F8F8F8"/>
        </w:rPr>
        <w:t>"com.alibaba.dubbo.rpc.Invoker argument == null"</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(arg0.getUrl()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throw</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w:t>
      </w:r>
      <w:r>
        <w:rPr>
          <w:rFonts w:hint="eastAsia" w:ascii="微软雅黑" w:hAnsi="微软雅黑" w:eastAsia="微软雅黑" w:cs="微软雅黑"/>
          <w:i w:val="0"/>
          <w:caps w:val="0"/>
          <w:color w:val="000000"/>
          <w:spacing w:val="0"/>
          <w:sz w:val="24"/>
          <w:szCs w:val="24"/>
          <w:bdr w:val="none" w:color="auto" w:sz="0" w:space="0"/>
          <w:shd w:val="clear" w:fill="F8F8F8"/>
        </w:rPr>
        <w:t> IllegalArgumentException(</w:t>
      </w:r>
      <w:r>
        <w:rPr>
          <w:rStyle w:val="37"/>
          <w:rFonts w:hint="eastAsia" w:ascii="微软雅黑" w:hAnsi="微软雅黑" w:eastAsia="微软雅黑" w:cs="微软雅黑"/>
          <w:i w:val="0"/>
          <w:caps w:val="0"/>
          <w:color w:val="0000FF"/>
          <w:spacing w:val="0"/>
          <w:sz w:val="24"/>
          <w:szCs w:val="24"/>
          <w:bdr w:val="none" w:color="auto" w:sz="0" w:space="0"/>
          <w:shd w:val="clear" w:fill="F8F8F8"/>
        </w:rPr>
        <w:t>"com.alibaba.dubbo.rpc.Invoker argument getUrl() == null"</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com.alibaba.dubbo.common.URL url = arg0.getUrl();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//默认选择dubbo协议，否则根据url中带的协议属性来选择对应的协议处理对象，这样可以动态选择不同的协议</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String extName = ( url.getProtocol()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null</w:t>
      </w:r>
      <w:r>
        <w:rPr>
          <w:rFonts w:hint="eastAsia" w:ascii="微软雅黑" w:hAnsi="微软雅黑" w:eastAsia="微软雅黑" w:cs="微软雅黑"/>
          <w:i w:val="0"/>
          <w:caps w:val="0"/>
          <w:color w:val="000000"/>
          <w:spacing w:val="0"/>
          <w:sz w:val="24"/>
          <w:szCs w:val="24"/>
          <w:bdr w:val="none" w:color="auto" w:sz="0" w:space="0"/>
          <w:shd w:val="clear" w:fill="FFFFFF"/>
        </w:rPr>
        <w:t> ? </w:t>
      </w:r>
      <w:r>
        <w:rPr>
          <w:rStyle w:val="37"/>
          <w:rFonts w:hint="eastAsia" w:ascii="微软雅黑" w:hAnsi="微软雅黑" w:eastAsia="微软雅黑" w:cs="微软雅黑"/>
          <w:i w:val="0"/>
          <w:caps w:val="0"/>
          <w:color w:val="0000FF"/>
          <w:spacing w:val="0"/>
          <w:sz w:val="24"/>
          <w:szCs w:val="24"/>
          <w:bdr w:val="none" w:color="auto" w:sz="0" w:space="0"/>
          <w:shd w:val="clear" w:fill="FFFFFF"/>
        </w:rPr>
        <w:t>"dubbo"</w:t>
      </w:r>
      <w:r>
        <w:rPr>
          <w:rFonts w:hint="eastAsia" w:ascii="微软雅黑" w:hAnsi="微软雅黑" w:eastAsia="微软雅黑" w:cs="微软雅黑"/>
          <w:i w:val="0"/>
          <w:caps w:val="0"/>
          <w:color w:val="000000"/>
          <w:spacing w:val="0"/>
          <w:sz w:val="24"/>
          <w:szCs w:val="24"/>
          <w:bdr w:val="none" w:color="auto" w:sz="0" w:space="0"/>
          <w:shd w:val="clear" w:fill="FFFFFF"/>
        </w:rPr>
        <w:t> : url.getProtocol() );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(extName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null</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throw</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new</w:t>
      </w:r>
      <w:r>
        <w:rPr>
          <w:rFonts w:hint="eastAsia" w:ascii="微软雅黑" w:hAnsi="微软雅黑" w:eastAsia="微软雅黑" w:cs="微软雅黑"/>
          <w:i w:val="0"/>
          <w:caps w:val="0"/>
          <w:color w:val="000000"/>
          <w:spacing w:val="0"/>
          <w:sz w:val="24"/>
          <w:szCs w:val="24"/>
          <w:bdr w:val="none" w:color="auto" w:sz="0" w:space="0"/>
          <w:shd w:val="clear" w:fill="FFFFFF"/>
        </w:rPr>
        <w:t> IllegalStateException(</w:t>
      </w:r>
      <w:r>
        <w:rPr>
          <w:rStyle w:val="37"/>
          <w:rFonts w:hint="eastAsia" w:ascii="微软雅黑" w:hAnsi="微软雅黑" w:eastAsia="微软雅黑" w:cs="微软雅黑"/>
          <w:i w:val="0"/>
          <w:caps w:val="0"/>
          <w:color w:val="0000FF"/>
          <w:spacing w:val="0"/>
          <w:sz w:val="24"/>
          <w:szCs w:val="24"/>
          <w:bdr w:val="none" w:color="auto" w:sz="0" w:space="0"/>
          <w:shd w:val="clear" w:fill="FFFFFF"/>
        </w:rPr>
        <w:t>"Fail to get extension(com.alibaba.dubbo.rpc.Protocol) name from url("</w:t>
      </w:r>
      <w:r>
        <w:rPr>
          <w:rFonts w:hint="eastAsia" w:ascii="微软雅黑" w:hAnsi="微软雅黑" w:eastAsia="微软雅黑" w:cs="微软雅黑"/>
          <w:i w:val="0"/>
          <w:caps w:val="0"/>
          <w:color w:val="000000"/>
          <w:spacing w:val="0"/>
          <w:sz w:val="24"/>
          <w:szCs w:val="24"/>
          <w:bdr w:val="none" w:color="auto" w:sz="0" w:space="0"/>
          <w:shd w:val="clear" w:fill="FFFFFF"/>
        </w:rPr>
        <w:t> + url.toString() + </w:t>
      </w:r>
      <w:r>
        <w:rPr>
          <w:rStyle w:val="37"/>
          <w:rFonts w:hint="eastAsia" w:ascii="微软雅黑" w:hAnsi="微软雅黑" w:eastAsia="微软雅黑" w:cs="微软雅黑"/>
          <w:i w:val="0"/>
          <w:caps w:val="0"/>
          <w:color w:val="0000FF"/>
          <w:spacing w:val="0"/>
          <w:sz w:val="24"/>
          <w:szCs w:val="24"/>
          <w:bdr w:val="none" w:color="auto" w:sz="0" w:space="0"/>
          <w:shd w:val="clear" w:fill="FFFFFF"/>
        </w:rPr>
        <w:t>") use keys([protocol])"</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6"/>
          <w:rFonts w:hint="eastAsia" w:ascii="微软雅黑" w:hAnsi="微软雅黑" w:eastAsia="微软雅黑" w:cs="微软雅黑"/>
          <w:i w:val="0"/>
          <w:caps w:val="0"/>
          <w:color w:val="008200"/>
          <w:spacing w:val="0"/>
          <w:sz w:val="24"/>
          <w:szCs w:val="24"/>
          <w:bdr w:val="none" w:color="auto" w:sz="0" w:space="0"/>
          <w:shd w:val="clear" w:fill="FFFFFF"/>
        </w:rPr>
        <w:t>//根据拿到的协议key从缓存的map中取协议对象</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com.alibaba.dubbo.rpc.Protocol extension = (com.alibaba.dubbo.rpc.Protocol)ExtensionLoader.getExtensionLoader(com.alibaba.dubbo.rpc.Protocol.</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class</w:t>
      </w:r>
      <w:r>
        <w:rPr>
          <w:rFonts w:hint="eastAsia" w:ascii="微软雅黑" w:hAnsi="微软雅黑" w:eastAsia="微软雅黑" w:cs="微软雅黑"/>
          <w:i w:val="0"/>
          <w:caps w:val="0"/>
          <w:color w:val="000000"/>
          <w:spacing w:val="0"/>
          <w:sz w:val="24"/>
          <w:szCs w:val="24"/>
          <w:bdr w:val="none" w:color="auto" w:sz="0" w:space="0"/>
          <w:shd w:val="clear" w:fill="F8F8F8"/>
        </w:rPr>
        <w:t>).getExtension(extName);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return</w:t>
      </w:r>
      <w:r>
        <w:rPr>
          <w:rFonts w:hint="eastAsia" w:ascii="微软雅黑" w:hAnsi="微软雅黑" w:eastAsia="微软雅黑" w:cs="微软雅黑"/>
          <w:i w:val="0"/>
          <w:caps w:val="0"/>
          <w:color w:val="000000"/>
          <w:spacing w:val="0"/>
          <w:sz w:val="24"/>
          <w:szCs w:val="24"/>
          <w:bdr w:val="none" w:color="auto" w:sz="0" w:space="0"/>
          <w:shd w:val="clear" w:fill="F8F8F8"/>
        </w:rPr>
        <w:t> extension.export(arg0);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com.alibaba.dubbo.rpc.Invoker refer(java.lang.Class arg0, com.alibaba.dubbo.common.URL arg1)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throws</w:t>
      </w:r>
      <w:r>
        <w:rPr>
          <w:rFonts w:hint="eastAsia" w:ascii="微软雅黑" w:hAnsi="微软雅黑" w:eastAsia="微软雅黑" w:cs="微软雅黑"/>
          <w:i w:val="0"/>
          <w:caps w:val="0"/>
          <w:color w:val="000000"/>
          <w:spacing w:val="0"/>
          <w:sz w:val="24"/>
          <w:szCs w:val="24"/>
          <w:bdr w:val="none" w:color="auto" w:sz="0" w:space="0"/>
          <w:shd w:val="clear" w:fill="F8F8F8"/>
        </w:rPr>
        <w:t> com.alibaba.dubbo.rpc.RpcException {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(arg1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throw</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w:t>
      </w:r>
      <w:r>
        <w:rPr>
          <w:rFonts w:hint="eastAsia" w:ascii="微软雅黑" w:hAnsi="微软雅黑" w:eastAsia="微软雅黑" w:cs="微软雅黑"/>
          <w:i w:val="0"/>
          <w:caps w:val="0"/>
          <w:color w:val="000000"/>
          <w:spacing w:val="0"/>
          <w:sz w:val="24"/>
          <w:szCs w:val="24"/>
          <w:bdr w:val="none" w:color="auto" w:sz="0" w:space="0"/>
          <w:shd w:val="clear" w:fill="F8F8F8"/>
        </w:rPr>
        <w:t> IllegalArgumentException(</w:t>
      </w:r>
      <w:r>
        <w:rPr>
          <w:rStyle w:val="37"/>
          <w:rFonts w:hint="eastAsia" w:ascii="微软雅黑" w:hAnsi="微软雅黑" w:eastAsia="微软雅黑" w:cs="微软雅黑"/>
          <w:i w:val="0"/>
          <w:caps w:val="0"/>
          <w:color w:val="0000FF"/>
          <w:spacing w:val="0"/>
          <w:sz w:val="24"/>
          <w:szCs w:val="24"/>
          <w:bdr w:val="none" w:color="auto" w:sz="0" w:space="0"/>
          <w:shd w:val="clear" w:fill="F8F8F8"/>
        </w:rPr>
        <w:t>"url == null"</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com.alibaba.dubbo.common.URL url = arg1;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String extName = ( url.getProtocol()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 </w:t>
      </w:r>
      <w:r>
        <w:rPr>
          <w:rStyle w:val="37"/>
          <w:rFonts w:hint="eastAsia" w:ascii="微软雅黑" w:hAnsi="微软雅黑" w:eastAsia="微软雅黑" w:cs="微软雅黑"/>
          <w:i w:val="0"/>
          <w:caps w:val="0"/>
          <w:color w:val="0000FF"/>
          <w:spacing w:val="0"/>
          <w:sz w:val="24"/>
          <w:szCs w:val="24"/>
          <w:bdr w:val="none" w:color="auto" w:sz="0" w:space="0"/>
          <w:shd w:val="clear" w:fill="F8F8F8"/>
        </w:rPr>
        <w:t>"dubbo"</w:t>
      </w:r>
      <w:r>
        <w:rPr>
          <w:rFonts w:hint="eastAsia" w:ascii="微软雅黑" w:hAnsi="微软雅黑" w:eastAsia="微软雅黑" w:cs="微软雅黑"/>
          <w:i w:val="0"/>
          <w:caps w:val="0"/>
          <w:color w:val="000000"/>
          <w:spacing w:val="0"/>
          <w:sz w:val="24"/>
          <w:szCs w:val="24"/>
          <w:bdr w:val="none" w:color="auto" w:sz="0" w:space="0"/>
          <w:shd w:val="clear" w:fill="F8F8F8"/>
        </w:rPr>
        <w:t> : url.getProtocol() );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(extName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throw</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w:t>
      </w:r>
      <w:r>
        <w:rPr>
          <w:rFonts w:hint="eastAsia" w:ascii="微软雅黑" w:hAnsi="微软雅黑" w:eastAsia="微软雅黑" w:cs="微软雅黑"/>
          <w:i w:val="0"/>
          <w:caps w:val="0"/>
          <w:color w:val="000000"/>
          <w:spacing w:val="0"/>
          <w:sz w:val="24"/>
          <w:szCs w:val="24"/>
          <w:bdr w:val="none" w:color="auto" w:sz="0" w:space="0"/>
          <w:shd w:val="clear" w:fill="F8F8F8"/>
        </w:rPr>
        <w:t> IllegalStateException(</w:t>
      </w:r>
      <w:r>
        <w:rPr>
          <w:rStyle w:val="37"/>
          <w:rFonts w:hint="eastAsia" w:ascii="微软雅黑" w:hAnsi="微软雅黑" w:eastAsia="微软雅黑" w:cs="微软雅黑"/>
          <w:i w:val="0"/>
          <w:caps w:val="0"/>
          <w:color w:val="0000FF"/>
          <w:spacing w:val="0"/>
          <w:sz w:val="24"/>
          <w:szCs w:val="24"/>
          <w:bdr w:val="none" w:color="auto" w:sz="0" w:space="0"/>
          <w:shd w:val="clear" w:fill="F8F8F8"/>
        </w:rPr>
        <w:t>"Fail to get extension(com.alibaba.dubbo.rpc.Protocol) name from url("</w:t>
      </w:r>
      <w:r>
        <w:rPr>
          <w:rFonts w:hint="eastAsia" w:ascii="微软雅黑" w:hAnsi="微软雅黑" w:eastAsia="微软雅黑" w:cs="微软雅黑"/>
          <w:i w:val="0"/>
          <w:caps w:val="0"/>
          <w:color w:val="000000"/>
          <w:spacing w:val="0"/>
          <w:sz w:val="24"/>
          <w:szCs w:val="24"/>
          <w:bdr w:val="none" w:color="auto" w:sz="0" w:space="0"/>
          <w:shd w:val="clear" w:fill="F8F8F8"/>
        </w:rPr>
        <w:t> + url.toString() + </w:t>
      </w:r>
      <w:r>
        <w:rPr>
          <w:rStyle w:val="37"/>
          <w:rFonts w:hint="eastAsia" w:ascii="微软雅黑" w:hAnsi="微软雅黑" w:eastAsia="微软雅黑" w:cs="微软雅黑"/>
          <w:i w:val="0"/>
          <w:caps w:val="0"/>
          <w:color w:val="0000FF"/>
          <w:spacing w:val="0"/>
          <w:sz w:val="24"/>
          <w:szCs w:val="24"/>
          <w:bdr w:val="none" w:color="auto" w:sz="0" w:space="0"/>
          <w:shd w:val="clear" w:fill="F8F8F8"/>
        </w:rPr>
        <w:t>") use keys([protocol])"</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//根据拿到的协议key从缓存的map中取协议对象</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com.alibaba.dubbo.rpc.Protocol extension = (com.alibaba.dubbo.rpc.Protocol)ExtensionLoader.getExtensionLoader(com.alibaba.dubbo.rpc.Protocol.</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class</w:t>
      </w:r>
      <w:r>
        <w:rPr>
          <w:rFonts w:hint="eastAsia" w:ascii="微软雅黑" w:hAnsi="微软雅黑" w:eastAsia="微软雅黑" w:cs="微软雅黑"/>
          <w:i w:val="0"/>
          <w:caps w:val="0"/>
          <w:color w:val="000000"/>
          <w:spacing w:val="0"/>
          <w:sz w:val="24"/>
          <w:szCs w:val="24"/>
          <w:bdr w:val="none" w:color="auto" w:sz="0" w:space="0"/>
          <w:shd w:val="clear" w:fill="FFFFFF"/>
        </w:rPr>
        <w:t>).getExtension(extName);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return</w:t>
      </w:r>
      <w:r>
        <w:rPr>
          <w:rFonts w:hint="eastAsia" w:ascii="微软雅黑" w:hAnsi="微软雅黑" w:eastAsia="微软雅黑" w:cs="微软雅黑"/>
          <w:i w:val="0"/>
          <w:caps w:val="0"/>
          <w:color w:val="000000"/>
          <w:spacing w:val="0"/>
          <w:sz w:val="24"/>
          <w:szCs w:val="24"/>
          <w:bdr w:val="none" w:color="auto" w:sz="0" w:space="0"/>
          <w:shd w:val="clear" w:fill="FFFFFF"/>
        </w:rPr>
        <w:t> extension.refer(arg0, arg1);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4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suppressLineNumbers w:val="0"/>
        <w:ind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到这里接口的代理已经生成啦！我再回退到createAdaptiveExtension方法中。</w:t>
      </w:r>
    </w:p>
    <w:p>
      <w:pPr>
        <w:keepNext w:val="0"/>
        <w:keepLines w:val="0"/>
        <w:widowControl/>
        <w:numPr>
          <w:ilvl w:val="0"/>
          <w:numId w:val="50"/>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injectExtension((T) getAdaptiveExtensionClass().newInstance());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getAdaptiveExtensionClass().newInstance()创建了这个接口代理类的实例，并传入到injectExtension方法中</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i w:val="0"/>
          <w:caps w:val="0"/>
          <w:color w:val="006699"/>
          <w:spacing w:val="0"/>
          <w:sz w:val="24"/>
          <w:szCs w:val="24"/>
          <w:bdr w:val="none" w:color="auto" w:sz="0" w:space="0"/>
          <w:shd w:val="clear" w:fill="FFFFFF"/>
        </w:rPr>
        <w:t>private</w:t>
      </w:r>
      <w:r>
        <w:rPr>
          <w:rFonts w:hint="eastAsia" w:ascii="微软雅黑" w:hAnsi="微软雅黑" w:eastAsia="微软雅黑" w:cs="微软雅黑"/>
          <w:i w:val="0"/>
          <w:caps w:val="0"/>
          <w:color w:val="000000"/>
          <w:spacing w:val="0"/>
          <w:sz w:val="24"/>
          <w:szCs w:val="24"/>
          <w:bdr w:val="none" w:color="auto" w:sz="0" w:space="0"/>
          <w:shd w:val="clear" w:fill="FFFFFF"/>
        </w:rPr>
        <w:t> T injectExtension(T instance) {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try</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 (objectFactory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null</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 (Method method : instance.getClass().getMethods()) {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 (method.getName().startsWith(</w:t>
      </w:r>
      <w:r>
        <w:rPr>
          <w:rStyle w:val="37"/>
          <w:rFonts w:hint="eastAsia" w:ascii="微软雅黑" w:hAnsi="微软雅黑" w:eastAsia="微软雅黑" w:cs="微软雅黑"/>
          <w:i w:val="0"/>
          <w:caps w:val="0"/>
          <w:color w:val="0000FF"/>
          <w:spacing w:val="0"/>
          <w:sz w:val="24"/>
          <w:szCs w:val="24"/>
          <w:bdr w:val="none" w:color="auto" w:sz="0" w:space="0"/>
          <w:shd w:val="clear" w:fill="FFFFFF"/>
        </w:rPr>
        <w:t>"set"</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&amp;&amp; method.getParameterTypes().length == </w:t>
      </w:r>
      <w:r>
        <w:rPr>
          <w:rStyle w:val="35"/>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&amp;&amp; Modifier.isPublic(method.getModifiers())) {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Class&lt;?&gt; pt = method.getParameterTypes()[</w:t>
      </w:r>
      <w:r>
        <w:rPr>
          <w:rStyle w:val="35"/>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try</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String property = method.getName().length() &gt; </w:t>
      </w:r>
      <w:r>
        <w:rPr>
          <w:rStyle w:val="35"/>
          <w:rFonts w:hint="eastAsia" w:ascii="微软雅黑" w:hAnsi="微软雅黑" w:eastAsia="微软雅黑" w:cs="微软雅黑"/>
          <w:i w:val="0"/>
          <w:caps w:val="0"/>
          <w:color w:val="C00000"/>
          <w:spacing w:val="0"/>
          <w:sz w:val="24"/>
          <w:szCs w:val="24"/>
          <w:bdr w:val="none" w:color="auto" w:sz="0" w:space="0"/>
          <w:shd w:val="clear" w:fill="F8F8F8"/>
        </w:rPr>
        <w:t>3</w:t>
      </w:r>
      <w:r>
        <w:rPr>
          <w:rFonts w:hint="eastAsia" w:ascii="微软雅黑" w:hAnsi="微软雅黑" w:eastAsia="微软雅黑" w:cs="微软雅黑"/>
          <w:i w:val="0"/>
          <w:caps w:val="0"/>
          <w:color w:val="000000"/>
          <w:spacing w:val="0"/>
          <w:sz w:val="24"/>
          <w:szCs w:val="24"/>
          <w:bdr w:val="none" w:color="auto" w:sz="0" w:space="0"/>
          <w:shd w:val="clear" w:fill="F8F8F8"/>
        </w:rPr>
        <w:t> ? method.getName().substring(</w:t>
      </w:r>
      <w:r>
        <w:rPr>
          <w:rStyle w:val="35"/>
          <w:rFonts w:hint="eastAsia" w:ascii="微软雅黑" w:hAnsi="微软雅黑" w:eastAsia="微软雅黑" w:cs="微软雅黑"/>
          <w:i w:val="0"/>
          <w:caps w:val="0"/>
          <w:color w:val="C00000"/>
          <w:spacing w:val="0"/>
          <w:sz w:val="24"/>
          <w:szCs w:val="24"/>
          <w:bdr w:val="none" w:color="auto" w:sz="0" w:space="0"/>
          <w:shd w:val="clear" w:fill="F8F8F8"/>
        </w:rPr>
        <w:t>3</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5"/>
          <w:rFonts w:hint="eastAsia" w:ascii="微软雅黑" w:hAnsi="微软雅黑" w:eastAsia="微软雅黑" w:cs="微软雅黑"/>
          <w:i w:val="0"/>
          <w:caps w:val="0"/>
          <w:color w:val="C00000"/>
          <w:spacing w:val="0"/>
          <w:sz w:val="24"/>
          <w:szCs w:val="24"/>
          <w:bdr w:val="none" w:color="auto" w:sz="0" w:space="0"/>
          <w:shd w:val="clear" w:fill="F8F8F8"/>
        </w:rPr>
        <w:t>4</w:t>
      </w:r>
      <w:r>
        <w:rPr>
          <w:rFonts w:hint="eastAsia" w:ascii="微软雅黑" w:hAnsi="微软雅黑" w:eastAsia="微软雅黑" w:cs="微软雅黑"/>
          <w:i w:val="0"/>
          <w:caps w:val="0"/>
          <w:color w:val="000000"/>
          <w:spacing w:val="0"/>
          <w:sz w:val="24"/>
          <w:szCs w:val="24"/>
          <w:bdr w:val="none" w:color="auto" w:sz="0" w:space="0"/>
          <w:shd w:val="clear" w:fill="F8F8F8"/>
        </w:rPr>
        <w:t>).toLowerCase() + method.getName().substring(</w:t>
      </w:r>
      <w:r>
        <w:rPr>
          <w:rStyle w:val="35"/>
          <w:rFonts w:hint="eastAsia" w:ascii="微软雅黑" w:hAnsi="微软雅黑" w:eastAsia="微软雅黑" w:cs="微软雅黑"/>
          <w:i w:val="0"/>
          <w:caps w:val="0"/>
          <w:color w:val="C00000"/>
          <w:spacing w:val="0"/>
          <w:sz w:val="24"/>
          <w:szCs w:val="24"/>
          <w:bdr w:val="none" w:color="auto" w:sz="0" w:space="0"/>
          <w:shd w:val="clear" w:fill="F8F8F8"/>
        </w:rPr>
        <w:t>4</w:t>
      </w:r>
      <w:r>
        <w:rPr>
          <w:rFonts w:hint="eastAsia" w:ascii="微软雅黑" w:hAnsi="微软雅黑" w:eastAsia="微软雅黑" w:cs="微软雅黑"/>
          <w:i w:val="0"/>
          <w:caps w:val="0"/>
          <w:color w:val="000000"/>
          <w:spacing w:val="0"/>
          <w:sz w:val="24"/>
          <w:szCs w:val="24"/>
          <w:bdr w:val="none" w:color="auto" w:sz="0" w:space="0"/>
          <w:shd w:val="clear" w:fill="F8F8F8"/>
        </w:rPr>
        <w:t>) : </w:t>
      </w:r>
      <w:r>
        <w:rPr>
          <w:rStyle w:val="37"/>
          <w:rFonts w:hint="eastAsia" w:ascii="微软雅黑" w:hAnsi="微软雅黑" w:eastAsia="微软雅黑" w:cs="微软雅黑"/>
          <w:i w:val="0"/>
          <w:caps w:val="0"/>
          <w:color w:val="0000FF"/>
          <w:spacing w:val="0"/>
          <w:sz w:val="24"/>
          <w:szCs w:val="24"/>
          <w:bdr w:val="none" w:color="auto" w:sz="0" w:space="0"/>
          <w:shd w:val="clear" w:fill="F8F8F8"/>
        </w:rPr>
        <w:t>""</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Object object = objectFactory.getExtension(pt, property);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(object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method.invoke(instance, object);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catch</w:t>
      </w:r>
      <w:r>
        <w:rPr>
          <w:rFonts w:hint="eastAsia" w:ascii="微软雅黑" w:hAnsi="微软雅黑" w:eastAsia="微软雅黑" w:cs="微软雅黑"/>
          <w:i w:val="0"/>
          <w:caps w:val="0"/>
          <w:color w:val="000000"/>
          <w:spacing w:val="0"/>
          <w:sz w:val="24"/>
          <w:szCs w:val="24"/>
          <w:bdr w:val="none" w:color="auto" w:sz="0" w:space="0"/>
          <w:shd w:val="clear" w:fill="FFFFFF"/>
        </w:rPr>
        <w:t> (Exception e) {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logger.error(</w:t>
      </w:r>
      <w:r>
        <w:rPr>
          <w:rStyle w:val="37"/>
          <w:rFonts w:hint="eastAsia" w:ascii="微软雅黑" w:hAnsi="微软雅黑" w:eastAsia="微软雅黑" w:cs="微软雅黑"/>
          <w:i w:val="0"/>
          <w:caps w:val="0"/>
          <w:color w:val="0000FF"/>
          <w:spacing w:val="0"/>
          <w:sz w:val="24"/>
          <w:szCs w:val="24"/>
          <w:bdr w:val="none" w:color="auto" w:sz="0" w:space="0"/>
          <w:shd w:val="clear" w:fill="F8F8F8"/>
        </w:rPr>
        <w:t>"fail to inject via method "</w:t>
      </w:r>
      <w:r>
        <w:rPr>
          <w:rFonts w:hint="eastAsia" w:ascii="微软雅黑" w:hAnsi="微软雅黑" w:eastAsia="微软雅黑" w:cs="微软雅黑"/>
          <w:i w:val="0"/>
          <w:caps w:val="0"/>
          <w:color w:val="000000"/>
          <w:spacing w:val="0"/>
          <w:sz w:val="24"/>
          <w:szCs w:val="24"/>
          <w:bdr w:val="none" w:color="auto" w:sz="0" w:space="0"/>
          <w:shd w:val="clear" w:fill="F8F8F8"/>
        </w:rPr>
        <w:t> + method.getName()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r>
        <w:rPr>
          <w:rStyle w:val="37"/>
          <w:rFonts w:hint="eastAsia" w:ascii="微软雅黑" w:hAnsi="微软雅黑" w:eastAsia="微软雅黑" w:cs="微软雅黑"/>
          <w:i w:val="0"/>
          <w:caps w:val="0"/>
          <w:color w:val="0000FF"/>
          <w:spacing w:val="0"/>
          <w:sz w:val="24"/>
          <w:szCs w:val="24"/>
          <w:bdr w:val="none" w:color="auto" w:sz="0" w:space="0"/>
          <w:shd w:val="clear" w:fill="FFFFFF"/>
        </w:rPr>
        <w:t>" of interface "</w:t>
      </w:r>
      <w:r>
        <w:rPr>
          <w:rFonts w:hint="eastAsia" w:ascii="微软雅黑" w:hAnsi="微软雅黑" w:eastAsia="微软雅黑" w:cs="微软雅黑"/>
          <w:i w:val="0"/>
          <w:caps w:val="0"/>
          <w:color w:val="000000"/>
          <w:spacing w:val="0"/>
          <w:sz w:val="24"/>
          <w:szCs w:val="24"/>
          <w:bdr w:val="none" w:color="auto" w:sz="0" w:space="0"/>
          <w:shd w:val="clear" w:fill="FFFFFF"/>
        </w:rPr>
        <w:t> + type.getName() + </w:t>
      </w:r>
      <w:r>
        <w:rPr>
          <w:rStyle w:val="37"/>
          <w:rFonts w:hint="eastAsia" w:ascii="微软雅黑" w:hAnsi="微软雅黑" w:eastAsia="微软雅黑" w:cs="微软雅黑"/>
          <w:i w:val="0"/>
          <w:caps w:val="0"/>
          <w:color w:val="0000FF"/>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t> + e.getMessage(), e);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catch</w:t>
      </w:r>
      <w:r>
        <w:rPr>
          <w:rFonts w:hint="eastAsia" w:ascii="微软雅黑" w:hAnsi="微软雅黑" w:eastAsia="微软雅黑" w:cs="微软雅黑"/>
          <w:i w:val="0"/>
          <w:caps w:val="0"/>
          <w:color w:val="000000"/>
          <w:spacing w:val="0"/>
          <w:sz w:val="24"/>
          <w:szCs w:val="24"/>
          <w:bdr w:val="none" w:color="auto" w:sz="0" w:space="0"/>
          <w:shd w:val="clear" w:fill="F8F8F8"/>
        </w:rPr>
        <w:t> (Exception e) {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logger.error(e.getMessage(), e);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return</w:t>
      </w:r>
      <w:r>
        <w:rPr>
          <w:rFonts w:hint="eastAsia" w:ascii="微软雅黑" w:hAnsi="微软雅黑" w:eastAsia="微软雅黑" w:cs="微软雅黑"/>
          <w:i w:val="0"/>
          <w:caps w:val="0"/>
          <w:color w:val="000000"/>
          <w:spacing w:val="0"/>
          <w:sz w:val="24"/>
          <w:szCs w:val="24"/>
          <w:bdr w:val="none" w:color="auto" w:sz="0" w:space="0"/>
          <w:shd w:val="clear" w:fill="FFFFFF"/>
        </w:rPr>
        <w:t> instance;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bdr w:val="none" w:color="auto" w:sz="0" w:space="0"/>
          <w:shd w:val="clear" w:fill="FFFFFF"/>
        </w:rPr>
        <w:t>貌似没做什么太多的操作，只是利用反射机制判断接口代理类中是否有需要注入的属性。然后就结束啦！我们再次回退到getAdaptiveExtension方法中，最终反馈的就是该接口的代理实现。是不是有点疑惑，看了这么半天</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Protocol protocol = ExtensionLoader.getExtensionLoader(Protocol.</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class</w:t>
      </w:r>
      <w:r>
        <w:rPr>
          <w:rFonts w:hint="eastAsia" w:ascii="微软雅黑" w:hAnsi="微软雅黑" w:eastAsia="微软雅黑" w:cs="微软雅黑"/>
          <w:i w:val="0"/>
          <w:caps w:val="0"/>
          <w:color w:val="000000"/>
          <w:spacing w:val="0"/>
          <w:sz w:val="24"/>
          <w:szCs w:val="24"/>
          <w:bdr w:val="none" w:color="auto" w:sz="0" w:space="0"/>
          <w:shd w:val="clear" w:fill="FFFFFF"/>
        </w:rPr>
        <w:t>).getAdaptiveExtension();  </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bdr w:val="none" w:color="auto" w:sz="0" w:space="0"/>
          <w:shd w:val="clear" w:fill="FFFFFF"/>
        </w:rPr>
        <w:t>代码只是反馈了接口的代理，那我在实际使用中怎么得到接口的具体实现呢？</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额！ 在仔细看看Protocol接口代理的具体实现，在使用接口代理中的方法时，都会根据URL来确定接口的具体实现，因为URL中携带了用户大部分的参数配置，根据里面的属性来获取。里面关键代码</w:t>
      </w:r>
    </w:p>
    <w:p>
      <w:pPr>
        <w:keepNext w:val="0"/>
        <w:keepLines w:val="0"/>
        <w:widowControl/>
        <w:numPr>
          <w:ilvl w:val="0"/>
          <w:numId w:val="5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com.alibaba.dubbo.rpc.Protocol extension = (com.alibaba.dubbo.rpc.Protocol)ExtensionLoader.getExtensionLoader(com.alibaba.dubbo.rpc.Protocol.</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class</w:t>
      </w:r>
      <w:r>
        <w:rPr>
          <w:rFonts w:hint="eastAsia" w:ascii="微软雅黑" w:hAnsi="微软雅黑" w:eastAsia="微软雅黑" w:cs="微软雅黑"/>
          <w:i w:val="0"/>
          <w:caps w:val="0"/>
          <w:color w:val="000000"/>
          <w:spacing w:val="0"/>
          <w:sz w:val="24"/>
          <w:szCs w:val="24"/>
          <w:bdr w:val="none" w:color="auto" w:sz="0" w:space="0"/>
          <w:shd w:val="clear" w:fill="FFFFFF"/>
        </w:rPr>
        <w:t>).getExtension(extName);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shd w:val="clear" w:fill="FFFFFF"/>
          <w:lang w:val="en-US" w:eastAsia="zh-CN" w:bidi="ar"/>
        </w:rPr>
        <w:t>参数extName就是用户配置的协议参数。</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返回指定名字的扩展。如果指定名字的扩展不存在，则抛异常 {@link IllegalStateException}.</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 @param name</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FFFFF"/>
        </w:rPr>
        <w:t>     * @return</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Style w:val="36"/>
          <w:rFonts w:hint="eastAsia" w:ascii="微软雅黑" w:hAnsi="微软雅黑" w:eastAsia="微软雅黑" w:cs="微软雅黑"/>
          <w:i w:val="0"/>
          <w:caps w:val="0"/>
          <w:color w:val="008200"/>
          <w:spacing w:val="0"/>
          <w:sz w:val="24"/>
          <w:szCs w:val="24"/>
          <w:bdr w:val="none" w:color="auto" w:sz="0" w:space="0"/>
          <w:shd w:val="clear" w:fill="F8F8F8"/>
        </w:rPr>
        <w:t>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8"/>
          <w:rFonts w:hint="eastAsia" w:ascii="微软雅黑" w:hAnsi="微软雅黑" w:eastAsia="微软雅黑" w:cs="微软雅黑"/>
          <w:i w:val="0"/>
          <w:caps w:val="0"/>
          <w:color w:val="646464"/>
          <w:spacing w:val="0"/>
          <w:sz w:val="24"/>
          <w:szCs w:val="24"/>
          <w:bdr w:val="none" w:color="auto" w:sz="0" w:space="0"/>
          <w:shd w:val="clear" w:fill="FFFFFF"/>
        </w:rPr>
        <w:t>@SuppressWarnings</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7"/>
          <w:rFonts w:hint="eastAsia" w:ascii="微软雅黑" w:hAnsi="微软雅黑" w:eastAsia="微软雅黑" w:cs="微软雅黑"/>
          <w:i w:val="0"/>
          <w:caps w:val="0"/>
          <w:color w:val="0000FF"/>
          <w:spacing w:val="0"/>
          <w:sz w:val="24"/>
          <w:szCs w:val="24"/>
          <w:bdr w:val="none" w:color="auto" w:sz="0" w:space="0"/>
          <w:shd w:val="clear" w:fill="FFFFFF"/>
        </w:rPr>
        <w:t>"unchecked"</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T getExtension(String name)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 (name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null</w:t>
      </w:r>
      <w:r>
        <w:rPr>
          <w:rFonts w:hint="eastAsia" w:ascii="微软雅黑" w:hAnsi="微软雅黑" w:eastAsia="微软雅黑" w:cs="微软雅黑"/>
          <w:i w:val="0"/>
          <w:caps w:val="0"/>
          <w:color w:val="000000"/>
          <w:spacing w:val="0"/>
          <w:sz w:val="24"/>
          <w:szCs w:val="24"/>
          <w:bdr w:val="none" w:color="auto" w:sz="0" w:space="0"/>
          <w:shd w:val="clear" w:fill="FFFFFF"/>
        </w:rPr>
        <w:t> || name.length() == </w:t>
      </w:r>
      <w:r>
        <w:rPr>
          <w:rStyle w:val="35"/>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throw</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w:t>
      </w:r>
      <w:r>
        <w:rPr>
          <w:rFonts w:hint="eastAsia" w:ascii="微软雅黑" w:hAnsi="微软雅黑" w:eastAsia="微软雅黑" w:cs="微软雅黑"/>
          <w:i w:val="0"/>
          <w:caps w:val="0"/>
          <w:color w:val="000000"/>
          <w:spacing w:val="0"/>
          <w:sz w:val="24"/>
          <w:szCs w:val="24"/>
          <w:bdr w:val="none" w:color="auto" w:sz="0" w:space="0"/>
          <w:shd w:val="clear" w:fill="F8F8F8"/>
        </w:rPr>
        <w:t> IllegalArgumentException(</w:t>
      </w:r>
      <w:r>
        <w:rPr>
          <w:rStyle w:val="37"/>
          <w:rFonts w:hint="eastAsia" w:ascii="微软雅黑" w:hAnsi="微软雅黑" w:eastAsia="微软雅黑" w:cs="微软雅黑"/>
          <w:i w:val="0"/>
          <w:caps w:val="0"/>
          <w:color w:val="0000FF"/>
          <w:spacing w:val="0"/>
          <w:sz w:val="24"/>
          <w:szCs w:val="24"/>
          <w:bdr w:val="none" w:color="auto" w:sz="0" w:space="0"/>
          <w:shd w:val="clear" w:fill="F8F8F8"/>
        </w:rPr>
        <w:t>"Extension name == null"</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7"/>
          <w:rFonts w:hint="eastAsia" w:ascii="微软雅黑" w:hAnsi="微软雅黑" w:eastAsia="微软雅黑" w:cs="微软雅黑"/>
          <w:i w:val="0"/>
          <w:caps w:val="0"/>
          <w:color w:val="0000FF"/>
          <w:spacing w:val="0"/>
          <w:sz w:val="24"/>
          <w:szCs w:val="24"/>
          <w:bdr w:val="none" w:color="auto" w:sz="0" w:space="0"/>
          <w:shd w:val="clear" w:fill="FFFFFF"/>
        </w:rPr>
        <w:t>"true"</w:t>
      </w:r>
      <w:r>
        <w:rPr>
          <w:rFonts w:hint="eastAsia" w:ascii="微软雅黑" w:hAnsi="微软雅黑" w:eastAsia="微软雅黑" w:cs="微软雅黑"/>
          <w:i w:val="0"/>
          <w:caps w:val="0"/>
          <w:color w:val="000000"/>
          <w:spacing w:val="0"/>
          <w:sz w:val="24"/>
          <w:szCs w:val="24"/>
          <w:bdr w:val="none" w:color="auto" w:sz="0" w:space="0"/>
          <w:shd w:val="clear" w:fill="FFFFFF"/>
        </w:rPr>
        <w:t>.equals(name))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return</w:t>
      </w:r>
      <w:r>
        <w:rPr>
          <w:rFonts w:hint="eastAsia" w:ascii="微软雅黑" w:hAnsi="微软雅黑" w:eastAsia="微软雅黑" w:cs="微软雅黑"/>
          <w:i w:val="0"/>
          <w:caps w:val="0"/>
          <w:color w:val="000000"/>
          <w:spacing w:val="0"/>
          <w:sz w:val="24"/>
          <w:szCs w:val="24"/>
          <w:bdr w:val="none" w:color="auto" w:sz="0" w:space="0"/>
          <w:shd w:val="clear" w:fill="F8F8F8"/>
        </w:rPr>
        <w:t> getDefaultExtension();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//根据传入的name参数确定接口的具体实现类</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Holder&lt;Object&gt; holder = cachedInstances.get(name);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(holder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cachedInstances.putIfAbsent(name,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new</w:t>
      </w:r>
      <w:r>
        <w:rPr>
          <w:rFonts w:hint="eastAsia" w:ascii="微软雅黑" w:hAnsi="微软雅黑" w:eastAsia="微软雅黑" w:cs="微软雅黑"/>
          <w:i w:val="0"/>
          <w:caps w:val="0"/>
          <w:color w:val="000000"/>
          <w:spacing w:val="0"/>
          <w:sz w:val="24"/>
          <w:szCs w:val="24"/>
          <w:bdr w:val="none" w:color="auto" w:sz="0" w:space="0"/>
          <w:shd w:val="clear" w:fill="FFFFFF"/>
        </w:rPr>
        <w:t> Holder&lt;Object&gt;());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holder = cachedInstances.get(name);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//判断接口实现类是否存在</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Object instance = holder.get();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(instance ==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null</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synchronized</w:t>
      </w:r>
      <w:r>
        <w:rPr>
          <w:rFonts w:hint="eastAsia" w:ascii="微软雅黑" w:hAnsi="微软雅黑" w:eastAsia="微软雅黑" w:cs="微软雅黑"/>
          <w:i w:val="0"/>
          <w:caps w:val="0"/>
          <w:color w:val="000000"/>
          <w:spacing w:val="0"/>
          <w:sz w:val="24"/>
          <w:szCs w:val="24"/>
          <w:bdr w:val="none" w:color="auto" w:sz="0" w:space="0"/>
          <w:shd w:val="clear" w:fill="FFFFFF"/>
        </w:rPr>
        <w:t> (holder)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instance = holder.get();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 (instance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null</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//不存在那么创建一个接口实现类</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instance = createExtension(name);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holder.set(instance);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return</w:t>
      </w:r>
      <w:r>
        <w:rPr>
          <w:rFonts w:hint="eastAsia" w:ascii="微软雅黑" w:hAnsi="微软雅黑" w:eastAsia="微软雅黑" w:cs="微软雅黑"/>
          <w:i w:val="0"/>
          <w:caps w:val="0"/>
          <w:color w:val="000000"/>
          <w:spacing w:val="0"/>
          <w:sz w:val="24"/>
          <w:szCs w:val="24"/>
          <w:bdr w:val="none" w:color="auto" w:sz="0" w:space="0"/>
          <w:shd w:val="clear" w:fill="F8F8F8"/>
        </w:rPr>
        <w:t> (T) instance;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private</w:t>
      </w:r>
      <w:r>
        <w:rPr>
          <w:rFonts w:hint="eastAsia" w:ascii="微软雅黑" w:hAnsi="微软雅黑" w:eastAsia="微软雅黑" w:cs="微软雅黑"/>
          <w:i w:val="0"/>
          <w:caps w:val="0"/>
          <w:color w:val="000000"/>
          <w:spacing w:val="0"/>
          <w:sz w:val="24"/>
          <w:szCs w:val="24"/>
          <w:bdr w:val="none" w:color="auto" w:sz="0" w:space="0"/>
          <w:shd w:val="clear" w:fill="F8F8F8"/>
        </w:rPr>
        <w:t> T createExtension(String name)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6"/>
          <w:rFonts w:hint="eastAsia" w:ascii="微软雅黑" w:hAnsi="微软雅黑" w:eastAsia="微软雅黑" w:cs="微软雅黑"/>
          <w:i w:val="0"/>
          <w:caps w:val="0"/>
          <w:color w:val="008200"/>
          <w:spacing w:val="0"/>
          <w:sz w:val="24"/>
          <w:szCs w:val="24"/>
          <w:bdr w:val="none" w:color="auto" w:sz="0" w:space="0"/>
          <w:shd w:val="clear" w:fill="FFFFFF"/>
        </w:rPr>
        <w:t>//根据参数获取接口的Class对象</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Class&lt;?&gt; clazz = getExtensionClasses().get(name);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 (clazz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null</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throw</w:t>
      </w:r>
      <w:r>
        <w:rPr>
          <w:rFonts w:hint="eastAsia" w:ascii="微软雅黑" w:hAnsi="微软雅黑" w:eastAsia="微软雅黑" w:cs="微软雅黑"/>
          <w:i w:val="0"/>
          <w:caps w:val="0"/>
          <w:color w:val="000000"/>
          <w:spacing w:val="0"/>
          <w:sz w:val="24"/>
          <w:szCs w:val="24"/>
          <w:bdr w:val="none" w:color="auto" w:sz="0" w:space="0"/>
          <w:shd w:val="clear" w:fill="F8F8F8"/>
        </w:rPr>
        <w:t> findException(name);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try</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6"/>
          <w:rFonts w:hint="eastAsia" w:ascii="微软雅黑" w:hAnsi="微软雅黑" w:eastAsia="微软雅黑" w:cs="微软雅黑"/>
          <w:i w:val="0"/>
          <w:caps w:val="0"/>
          <w:color w:val="008200"/>
          <w:spacing w:val="0"/>
          <w:sz w:val="24"/>
          <w:szCs w:val="24"/>
          <w:bdr w:val="none" w:color="auto" w:sz="0" w:space="0"/>
          <w:shd w:val="clear" w:fill="FFFFFF"/>
        </w:rPr>
        <w:t>//判断Map中是否存在改Class的实例</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T instance = (T) EXTENSION_INSTANCES.get(clazz);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 (instance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null</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//创建一个实例并保存到map中</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EXTENSION_INSTANCES.putIfAbsent(clazz, (T) clazz.newInstance());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instance = (T) EXTENSION_INSTANCES.get(clazz);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6"/>
          <w:rFonts w:hint="eastAsia" w:ascii="微软雅黑" w:hAnsi="微软雅黑" w:eastAsia="微软雅黑" w:cs="微软雅黑"/>
          <w:i w:val="0"/>
          <w:caps w:val="0"/>
          <w:color w:val="008200"/>
          <w:spacing w:val="0"/>
          <w:sz w:val="24"/>
          <w:szCs w:val="24"/>
          <w:bdr w:val="none" w:color="auto" w:sz="0" w:space="0"/>
          <w:shd w:val="clear" w:fill="F8F8F8"/>
        </w:rPr>
        <w:t>//注入属性到实例中</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injectExtension(instance);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Set&lt;Class&lt;?&gt;&gt; wrapperClasses = cachedWrapperClasses;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 (wrapperClasses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null</w:t>
      </w:r>
      <w:r>
        <w:rPr>
          <w:rFonts w:hint="eastAsia" w:ascii="微软雅黑" w:hAnsi="微软雅黑" w:eastAsia="微软雅黑" w:cs="微软雅黑"/>
          <w:i w:val="0"/>
          <w:caps w:val="0"/>
          <w:color w:val="000000"/>
          <w:spacing w:val="0"/>
          <w:sz w:val="24"/>
          <w:szCs w:val="24"/>
          <w:bdr w:val="none" w:color="auto" w:sz="0" w:space="0"/>
          <w:shd w:val="clear" w:fill="FFFFFF"/>
        </w:rPr>
        <w:t> &amp;&amp; wrapperClasses.size() &gt; </w:t>
      </w:r>
      <w:r>
        <w:rPr>
          <w:rStyle w:val="35"/>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 (Class&lt;?&gt; wrapperClass : wrapperClasses)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instance = injectExtension((T) wrapperClass.getConstructor(type).newInstance(instance));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return</w:t>
      </w:r>
      <w:r>
        <w:rPr>
          <w:rFonts w:hint="eastAsia" w:ascii="微软雅黑" w:hAnsi="微软雅黑" w:eastAsia="微软雅黑" w:cs="微软雅黑"/>
          <w:i w:val="0"/>
          <w:caps w:val="0"/>
          <w:color w:val="000000"/>
          <w:spacing w:val="0"/>
          <w:sz w:val="24"/>
          <w:szCs w:val="24"/>
          <w:bdr w:val="none" w:color="auto" w:sz="0" w:space="0"/>
          <w:shd w:val="clear" w:fill="F8F8F8"/>
        </w:rPr>
        <w:t> instance;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r>
        <w:rPr>
          <w:rStyle w:val="34"/>
          <w:rFonts w:hint="eastAsia" w:ascii="微软雅黑" w:hAnsi="微软雅黑" w:eastAsia="微软雅黑" w:cs="微软雅黑"/>
          <w:b/>
          <w:i w:val="0"/>
          <w:caps w:val="0"/>
          <w:color w:val="006699"/>
          <w:spacing w:val="0"/>
          <w:sz w:val="24"/>
          <w:szCs w:val="24"/>
          <w:bdr w:val="none" w:color="auto" w:sz="0" w:space="0"/>
          <w:shd w:val="clear" w:fill="FFFFFF"/>
        </w:rPr>
        <w:t>catch</w:t>
      </w:r>
      <w:r>
        <w:rPr>
          <w:rFonts w:hint="eastAsia" w:ascii="微软雅黑" w:hAnsi="微软雅黑" w:eastAsia="微软雅黑" w:cs="微软雅黑"/>
          <w:i w:val="0"/>
          <w:caps w:val="0"/>
          <w:color w:val="000000"/>
          <w:spacing w:val="0"/>
          <w:sz w:val="24"/>
          <w:szCs w:val="24"/>
          <w:bdr w:val="none" w:color="auto" w:sz="0" w:space="0"/>
          <w:shd w:val="clear" w:fill="FFFFFF"/>
        </w:rPr>
        <w:t> (Throwable t)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throw</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4"/>
          <w:rFonts w:hint="eastAsia" w:ascii="微软雅黑" w:hAnsi="微软雅黑" w:eastAsia="微软雅黑" w:cs="微软雅黑"/>
          <w:b/>
          <w:i w:val="0"/>
          <w:caps w:val="0"/>
          <w:color w:val="006699"/>
          <w:spacing w:val="0"/>
          <w:sz w:val="24"/>
          <w:szCs w:val="24"/>
          <w:bdr w:val="none" w:color="auto" w:sz="0" w:space="0"/>
          <w:shd w:val="clear" w:fill="F8F8F8"/>
        </w:rPr>
        <w:t>new</w:t>
      </w:r>
      <w:r>
        <w:rPr>
          <w:rFonts w:hint="eastAsia" w:ascii="微软雅黑" w:hAnsi="微软雅黑" w:eastAsia="微软雅黑" w:cs="微软雅黑"/>
          <w:i w:val="0"/>
          <w:caps w:val="0"/>
          <w:color w:val="000000"/>
          <w:spacing w:val="0"/>
          <w:sz w:val="24"/>
          <w:szCs w:val="24"/>
          <w:bdr w:val="none" w:color="auto" w:sz="0" w:space="0"/>
          <w:shd w:val="clear" w:fill="F8F8F8"/>
        </w:rPr>
        <w:t> IllegalStateException(</w:t>
      </w:r>
      <w:r>
        <w:rPr>
          <w:rStyle w:val="37"/>
          <w:rFonts w:hint="eastAsia" w:ascii="微软雅黑" w:hAnsi="微软雅黑" w:eastAsia="微软雅黑" w:cs="微软雅黑"/>
          <w:i w:val="0"/>
          <w:caps w:val="0"/>
          <w:color w:val="0000FF"/>
          <w:spacing w:val="0"/>
          <w:sz w:val="24"/>
          <w:szCs w:val="24"/>
          <w:bdr w:val="none" w:color="auto" w:sz="0" w:space="0"/>
          <w:shd w:val="clear" w:fill="F8F8F8"/>
        </w:rPr>
        <w:t>"Extension instance(name: "</w:t>
      </w:r>
      <w:r>
        <w:rPr>
          <w:rFonts w:hint="eastAsia" w:ascii="微软雅黑" w:hAnsi="微软雅黑" w:eastAsia="微软雅黑" w:cs="微软雅黑"/>
          <w:i w:val="0"/>
          <w:caps w:val="0"/>
          <w:color w:val="000000"/>
          <w:spacing w:val="0"/>
          <w:sz w:val="24"/>
          <w:szCs w:val="24"/>
          <w:bdr w:val="none" w:color="auto" w:sz="0" w:space="0"/>
          <w:shd w:val="clear" w:fill="F8F8F8"/>
        </w:rPr>
        <w:t> + name + </w:t>
      </w:r>
      <w:r>
        <w:rPr>
          <w:rStyle w:val="37"/>
          <w:rFonts w:hint="eastAsia" w:ascii="微软雅黑" w:hAnsi="微软雅黑" w:eastAsia="微软雅黑" w:cs="微软雅黑"/>
          <w:i w:val="0"/>
          <w:caps w:val="0"/>
          <w:color w:val="0000FF"/>
          <w:spacing w:val="0"/>
          <w:sz w:val="24"/>
          <w:szCs w:val="24"/>
          <w:bdr w:val="none" w:color="auto" w:sz="0" w:space="0"/>
          <w:shd w:val="clear" w:fill="F8F8F8"/>
        </w:rPr>
        <w:t>", class: "</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type + </w:t>
      </w:r>
      <w:r>
        <w:rPr>
          <w:rStyle w:val="37"/>
          <w:rFonts w:hint="eastAsia" w:ascii="微软雅黑" w:hAnsi="微软雅黑" w:eastAsia="微软雅黑" w:cs="微软雅黑"/>
          <w:i w:val="0"/>
          <w:caps w:val="0"/>
          <w:color w:val="0000FF"/>
          <w:spacing w:val="0"/>
          <w:sz w:val="24"/>
          <w:szCs w:val="24"/>
          <w:bdr w:val="none" w:color="auto" w:sz="0" w:space="0"/>
          <w:shd w:val="clear" w:fill="FFFFFF"/>
        </w:rPr>
        <w:t>")  could not be instantiated: "</w:t>
      </w:r>
      <w:r>
        <w:rPr>
          <w:rFonts w:hint="eastAsia" w:ascii="微软雅黑" w:hAnsi="微软雅黑" w:eastAsia="微软雅黑" w:cs="微软雅黑"/>
          <w:i w:val="0"/>
          <w:caps w:val="0"/>
          <w:color w:val="000000"/>
          <w:spacing w:val="0"/>
          <w:sz w:val="24"/>
          <w:szCs w:val="24"/>
          <w:bdr w:val="none" w:color="auto" w:sz="0" w:space="0"/>
          <w:shd w:val="clear" w:fill="FFFFFF"/>
        </w:rPr>
        <w:t> + t.getMessage(), t);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bdr w:val="none" w:color="auto" w:sz="0" w:space="0"/>
          <w:shd w:val="clear" w:fill="FFFFFF"/>
        </w:rPr>
        <w:t>看到这里思路应该比较清晰了！所有的接口代理中，并没有给定具体的实现，全部根据用户的参数配置来动态创建接口的具体实现。这样做让程序非常的灵活，让接口的实现插拔更加方便。如果想增加一个接口的实现，只需要按照SPI的配置方式增加配置文件，xml标签配置指定新接口实现的标记即可。</w:t>
      </w:r>
    </w:p>
    <w:p>
      <w:pPr>
        <w:pStyle w:val="6"/>
        <w:rPr>
          <w:rFonts w:hint="eastAsia"/>
        </w:rPr>
      </w:pPr>
      <w:r>
        <w:rPr>
          <w:rFonts w:hint="eastAsia"/>
        </w:rPr>
        <w:t>五 总结</w:t>
      </w:r>
    </w:p>
    <w:p>
      <w:pPr>
        <w:keepNext w:val="0"/>
        <w:keepLines w:val="0"/>
        <w:widowControl/>
        <w:suppressLineNumbers w:val="0"/>
        <w:ind w:firstLine="720" w:firstLineChars="0"/>
        <w:jc w:val="left"/>
        <w:rPr>
          <w:rFonts w:hint="eastAsia" w:ascii="微软雅黑" w:hAnsi="微软雅黑" w:eastAsia="微软雅黑" w:cs="微软雅黑"/>
          <w:i w:val="0"/>
          <w:caps w:val="0"/>
          <w:color w:val="333333"/>
          <w:spacing w:val="0"/>
          <w:kern w:val="0"/>
          <w:sz w:val="24"/>
          <w:szCs w:val="24"/>
          <w:shd w:val="clear" w:fill="FFFFFF"/>
          <w:lang w:val="en-US" w:eastAsia="zh-CN" w:bidi="ar"/>
        </w:rPr>
      </w:pPr>
      <w:r>
        <w:rPr>
          <w:rFonts w:hint="eastAsia" w:ascii="微软雅黑" w:hAnsi="微软雅黑" w:eastAsia="微软雅黑" w:cs="微软雅黑"/>
          <w:i w:val="0"/>
          <w:caps w:val="0"/>
          <w:color w:val="333333"/>
          <w:spacing w:val="0"/>
          <w:kern w:val="0"/>
          <w:sz w:val="24"/>
          <w:szCs w:val="24"/>
          <w:shd w:val="clear" w:fill="FFFFFF"/>
          <w:lang w:val="en-US" w:eastAsia="zh-CN" w:bidi="ar"/>
        </w:rPr>
        <w:t>终于写完了，累死宝宝了！  从分析中，接口代理的生成是不是有点动态代理的感觉。然后用户在XML中配置的dubbo标签属性都保存在了URL中，URL携带的参数贯穿了整个dubbo架构，所有的组件调用都根据URL中配置的参数做处理。其实SPI技术在很多地方都有用到，比如数据库的驱动，日志的处理，原理不是很复杂，仔细研究下就明白了。</w:t>
      </w:r>
    </w:p>
    <w:p>
      <w:pPr>
        <w:pStyle w:val="5"/>
        <w:rPr>
          <w:rFonts w:hint="eastAsia"/>
          <w:lang w:val="en-US" w:eastAsia="zh-CN"/>
        </w:rPr>
      </w:pPr>
      <w:r>
        <w:rPr>
          <w:rFonts w:hint="eastAsia"/>
          <w:lang w:val="en-US" w:eastAsia="zh-CN"/>
        </w:rPr>
        <w:t>4.3.4 dubbo学习过程、使用经验分享及实现原理简单介绍</w:t>
      </w:r>
    </w:p>
    <w:p>
      <w:pPr>
        <w:pStyle w:val="6"/>
        <w:rPr>
          <w:rFonts w:hint="eastAsia"/>
        </w:rPr>
      </w:pPr>
      <w:r>
        <w:rPr>
          <w:rFonts w:hint="eastAsia"/>
        </w:rPr>
        <w:t>一、前言</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部门去年年中开始各种改造，第一步是模块服务化，这边初选dubbo试用在一些非重要模块上，慢慢引入到一些稍微重要的功能上，半年时间，学习过程及线上使用遇到的些问题在此总结下。</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bdr w:val="none" w:color="auto" w:sz="0" w:space="0"/>
        </w:rPr>
      </w:pPr>
      <w:r>
        <w:rPr>
          <w:rFonts w:hint="eastAsia" w:ascii="微软雅黑" w:hAnsi="微软雅黑" w:eastAsia="微软雅黑" w:cs="微软雅黑"/>
          <w:color w:val="4F4F4F"/>
          <w:sz w:val="24"/>
          <w:szCs w:val="24"/>
          <w:bdr w:val="none" w:color="auto" w:sz="0" w:space="0"/>
        </w:rPr>
        <w:t>整理这篇文章差不多花了两天半时间，请尊重劳动成果，如转载请注明出处http://blog.csdn.net/hzzhoushaoyu/article/details/43273099</w:t>
      </w:r>
    </w:p>
    <w:p>
      <w:pPr>
        <w:pStyle w:val="6"/>
        <w:rPr>
          <w:rFonts w:hint="eastAsia"/>
        </w:rPr>
      </w:pPr>
      <w:r>
        <w:rPr>
          <w:rFonts w:hint="eastAsia"/>
        </w:rPr>
        <w:t>二、什么是dubbo</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Dubbo是阿里巴巴提供的开源的SOA服务化治理的技术框架，据说只是剖出来的一部分开源的，但一些基本的需求已经可以满足的，而且扩展性也非常好（至今没领悟到扩展性怎么做到的），通过spring bean的方式管理配置及实例，较容易上手且对应用无侵入。更多介绍可戳</w:t>
      </w:r>
      <w:r>
        <w:rPr>
          <w:rFonts w:hint="eastAsia" w:ascii="微软雅黑" w:hAnsi="微软雅黑" w:eastAsia="微软雅黑" w:cs="微软雅黑"/>
          <w:color w:val="6795B5"/>
          <w:sz w:val="24"/>
          <w:szCs w:val="24"/>
          <w:u w:val="none"/>
          <w:bdr w:val="none" w:color="auto" w:sz="0" w:space="0"/>
        </w:rPr>
        <w:fldChar w:fldCharType="begin"/>
      </w:r>
      <w:r>
        <w:rPr>
          <w:rFonts w:hint="eastAsia" w:ascii="微软雅黑" w:hAnsi="微软雅黑" w:eastAsia="微软雅黑" w:cs="微软雅黑"/>
          <w:color w:val="6795B5"/>
          <w:sz w:val="24"/>
          <w:szCs w:val="24"/>
          <w:u w:val="none"/>
          <w:bdr w:val="none" w:color="auto" w:sz="0" w:space="0"/>
        </w:rPr>
        <w:instrText xml:space="preserve"> HYPERLINK "http://alibaba.github.io/dubbo-doc-static/Home-zh.htm" \t "https://blog.csdn.net/hzzhoushaoyu/article/details/43273099/_blank" </w:instrText>
      </w:r>
      <w:r>
        <w:rPr>
          <w:rFonts w:hint="eastAsia" w:ascii="微软雅黑" w:hAnsi="微软雅黑" w:eastAsia="微软雅黑" w:cs="微软雅黑"/>
          <w:color w:val="6795B5"/>
          <w:sz w:val="24"/>
          <w:szCs w:val="24"/>
          <w:u w:val="none"/>
          <w:bdr w:val="none" w:color="auto" w:sz="0" w:space="0"/>
        </w:rPr>
        <w:fldChar w:fldCharType="separate"/>
      </w:r>
      <w:r>
        <w:rPr>
          <w:rStyle w:val="21"/>
          <w:rFonts w:hint="eastAsia" w:ascii="微软雅黑" w:hAnsi="微软雅黑" w:eastAsia="微软雅黑" w:cs="微软雅黑"/>
          <w:color w:val="6795B5"/>
          <w:sz w:val="24"/>
          <w:szCs w:val="24"/>
          <w:u w:val="none"/>
          <w:bdr w:val="none" w:color="auto" w:sz="0" w:space="0"/>
        </w:rPr>
        <w:t>http://alibaba.github.io/dubbo-doc-static/Home-zh.htm</w:t>
      </w:r>
      <w:r>
        <w:rPr>
          <w:rFonts w:hint="eastAsia" w:ascii="微软雅黑" w:hAnsi="微软雅黑" w:eastAsia="微软雅黑" w:cs="微软雅黑"/>
          <w:color w:val="6795B5"/>
          <w:sz w:val="24"/>
          <w:szCs w:val="24"/>
          <w:u w:val="none"/>
          <w:bdr w:val="none" w:color="auto" w:sz="0" w:space="0"/>
        </w:rPr>
        <w:fldChar w:fldCharType="end"/>
      </w:r>
      <w:r>
        <w:rPr>
          <w:rFonts w:hint="eastAsia" w:ascii="微软雅黑" w:hAnsi="微软雅黑" w:eastAsia="微软雅黑" w:cs="微软雅黑"/>
          <w:color w:val="4F4F4F"/>
          <w:sz w:val="24"/>
          <w:szCs w:val="24"/>
          <w:bdr w:val="none" w:color="auto" w:sz="0" w:space="0"/>
        </w:rPr>
        <w:t>。</w:t>
      </w:r>
    </w:p>
    <w:p>
      <w:pPr>
        <w:pStyle w:val="6"/>
        <w:rPr>
          <w:rFonts w:hint="eastAsia"/>
        </w:rPr>
      </w:pPr>
      <w:r>
        <w:rPr>
          <w:rFonts w:hint="eastAsia"/>
        </w:rPr>
        <w:t>三、如何使用dubbo</w:t>
      </w:r>
    </w:p>
    <w:p>
      <w:pPr>
        <w:pStyle w:val="7"/>
        <w:rPr>
          <w:rFonts w:hint="eastAsia"/>
        </w:rPr>
      </w:pPr>
      <w:r>
        <w:rPr>
          <w:rFonts w:hint="eastAsia"/>
        </w:rPr>
        <w:t>1.服务化应用基本框架</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drawing>
          <wp:inline distT="0" distB="0" distL="114300" distR="114300">
            <wp:extent cx="2143125" cy="1428750"/>
            <wp:effectExtent l="0" t="0" r="9525" b="0"/>
            <wp:docPr id="71"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9" descr="IMG_256"/>
                    <pic:cNvPicPr>
                      <a:picLocks noChangeAspect="1"/>
                    </pic:cNvPicPr>
                  </pic:nvPicPr>
                  <pic:blipFill>
                    <a:blip r:embed="rId56"/>
                    <a:stretch>
                      <a:fillRect/>
                    </a:stretch>
                  </pic:blipFill>
                  <pic:spPr>
                    <a:xfrm>
                      <a:off x="0" y="0"/>
                      <a:ext cx="2143125" cy="142875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如上图所示，一个抽象出来的基本框架，consumer和provider是框架中必然存在的，Registry做为全局配置信息管理模块，推荐生产环境使用Registry，可实时推送现存活的服务提供者，Monitor一般用于监控和统计RPC调用情况、成功率、失败率等情况，让开发及运维了解线上运行情况。</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应用执行过程大致如下：</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right="0" w:rightChars="0" w:firstLine="720" w:firstLineChars="0"/>
        <w:rPr>
          <w:rFonts w:hint="eastAsia" w:ascii="微软雅黑" w:hAnsi="微软雅黑" w:eastAsia="微软雅黑" w:cs="微软雅黑"/>
          <w:sz w:val="24"/>
          <w:szCs w:val="24"/>
        </w:rPr>
      </w:pPr>
      <w:r>
        <w:rPr>
          <w:rFonts w:hint="eastAsia" w:ascii="微软雅黑" w:hAnsi="微软雅黑" w:cs="微软雅黑"/>
          <w:sz w:val="24"/>
          <w:szCs w:val="24"/>
          <w:bdr w:val="none" w:color="auto" w:sz="0" w:space="0"/>
          <w:lang w:val="en-US" w:eastAsia="zh-CN"/>
        </w:rPr>
        <w:t>1.</w:t>
      </w:r>
      <w:r>
        <w:rPr>
          <w:rFonts w:hint="eastAsia" w:ascii="微软雅黑" w:hAnsi="微软雅黑" w:eastAsia="微软雅黑" w:cs="微软雅黑"/>
          <w:sz w:val="24"/>
          <w:szCs w:val="24"/>
          <w:bdr w:val="none" w:color="auto" w:sz="0" w:space="0"/>
        </w:rPr>
        <w:t>服务提供者启动，根据协议信息绑定到配置的IP和端口上，如果已有服务绑定过相同IP和端口的则跳过</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right="0" w:rightChars="0" w:firstLine="720" w:firstLineChars="0"/>
        <w:rPr>
          <w:rFonts w:hint="eastAsia" w:ascii="微软雅黑" w:hAnsi="微软雅黑" w:eastAsia="微软雅黑" w:cs="微软雅黑"/>
          <w:sz w:val="24"/>
          <w:szCs w:val="24"/>
          <w:bdr w:val="none" w:color="auto" w:sz="0" w:space="0"/>
        </w:rPr>
      </w:pPr>
      <w:r>
        <w:rPr>
          <w:rFonts w:hint="eastAsia" w:ascii="微软雅黑" w:hAnsi="微软雅黑" w:cs="微软雅黑"/>
          <w:sz w:val="24"/>
          <w:szCs w:val="24"/>
          <w:bdr w:val="none" w:color="auto" w:sz="0" w:space="0"/>
          <w:lang w:val="en-US" w:eastAsia="zh-CN"/>
        </w:rPr>
        <w:t>2.</w:t>
      </w:r>
      <w:r>
        <w:rPr>
          <w:rFonts w:hint="eastAsia" w:ascii="微软雅黑" w:hAnsi="微软雅黑" w:eastAsia="微软雅黑" w:cs="微软雅黑"/>
          <w:sz w:val="24"/>
          <w:szCs w:val="24"/>
          <w:bdr w:val="none" w:color="auto" w:sz="0" w:space="0"/>
        </w:rPr>
        <w:t>注册服务信息至注册中心</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right="0" w:rightChars="0" w:firstLine="720" w:firstLineChars="0"/>
        <w:rPr>
          <w:rFonts w:hint="eastAsia" w:ascii="微软雅黑" w:hAnsi="微软雅黑" w:eastAsia="微软雅黑" w:cs="微软雅黑"/>
          <w:sz w:val="24"/>
          <w:szCs w:val="24"/>
        </w:rPr>
      </w:pPr>
      <w:r>
        <w:rPr>
          <w:rFonts w:hint="eastAsia" w:ascii="微软雅黑" w:hAnsi="微软雅黑" w:cs="微软雅黑"/>
          <w:sz w:val="24"/>
          <w:szCs w:val="24"/>
          <w:bdr w:val="none" w:color="auto" w:sz="0" w:space="0"/>
          <w:lang w:val="en-US" w:eastAsia="zh-CN"/>
        </w:rPr>
        <w:t>3.</w:t>
      </w:r>
      <w:r>
        <w:rPr>
          <w:rFonts w:hint="eastAsia" w:ascii="微软雅黑" w:hAnsi="微软雅黑" w:eastAsia="微软雅黑" w:cs="微软雅黑"/>
          <w:sz w:val="24"/>
          <w:szCs w:val="24"/>
          <w:bdr w:val="none" w:color="auto" w:sz="0" w:space="0"/>
        </w:rPr>
        <w:t>客户端启动，根据接口和协议信息订阅注册中心中注册的服务，注册中心将存活的服务地址通知到客户端，当有服务信息变更时客户端可以通过定时通知得到变更信息</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right="0" w:rightChars="0" w:firstLine="720" w:firstLineChars="0"/>
        <w:rPr>
          <w:rFonts w:hint="eastAsia" w:ascii="微软雅黑" w:hAnsi="微软雅黑" w:eastAsia="微软雅黑" w:cs="微软雅黑"/>
          <w:sz w:val="24"/>
          <w:szCs w:val="24"/>
        </w:rPr>
      </w:pPr>
      <w:r>
        <w:rPr>
          <w:rFonts w:hint="eastAsia" w:ascii="微软雅黑" w:hAnsi="微软雅黑" w:cs="微软雅黑"/>
          <w:sz w:val="24"/>
          <w:szCs w:val="24"/>
          <w:bdr w:val="none" w:color="auto" w:sz="0" w:space="0"/>
          <w:lang w:val="en-US" w:eastAsia="zh-CN"/>
        </w:rPr>
        <w:t>4.</w:t>
      </w:r>
      <w:r>
        <w:rPr>
          <w:rFonts w:hint="eastAsia" w:ascii="微软雅黑" w:hAnsi="微软雅黑" w:eastAsia="微软雅黑" w:cs="微软雅黑"/>
          <w:sz w:val="24"/>
          <w:szCs w:val="24"/>
          <w:bdr w:val="none" w:color="auto" w:sz="0" w:space="0"/>
        </w:rPr>
        <w:t>在客户端需要调用服务时，从内存中拿到上次通知的所有存活服务地址，根据路由信息和负载均衡机制选择最终调用的服务地址，发起调用</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right="0" w:rightChars="0" w:firstLine="720" w:firstLineChars="0"/>
        <w:rPr>
          <w:rFonts w:hint="eastAsia" w:ascii="微软雅黑" w:hAnsi="微软雅黑" w:eastAsia="微软雅黑" w:cs="微软雅黑"/>
          <w:sz w:val="24"/>
          <w:szCs w:val="24"/>
        </w:rPr>
      </w:pPr>
      <w:r>
        <w:rPr>
          <w:rFonts w:hint="eastAsia" w:ascii="微软雅黑" w:hAnsi="微软雅黑" w:cs="微软雅黑"/>
          <w:sz w:val="24"/>
          <w:szCs w:val="24"/>
          <w:bdr w:val="none" w:color="auto" w:sz="0" w:space="0"/>
          <w:lang w:val="en-US" w:eastAsia="zh-CN"/>
        </w:rPr>
        <w:t>5.</w:t>
      </w:r>
      <w:r>
        <w:rPr>
          <w:rFonts w:hint="eastAsia" w:ascii="微软雅黑" w:hAnsi="微软雅黑" w:eastAsia="微软雅黑" w:cs="微软雅黑"/>
          <w:sz w:val="24"/>
          <w:szCs w:val="24"/>
          <w:bdr w:val="none" w:color="auto" w:sz="0" w:space="0"/>
        </w:rPr>
        <w:t>通过filter分别在客户端发送请求前和服务端接收请求后，通过异步记录一些需要的信息传递到monitor做监控或者统计</w:t>
      </w:r>
    </w:p>
    <w:p>
      <w:pPr>
        <w:pStyle w:val="7"/>
        <w:rPr>
          <w:rFonts w:hint="eastAsia"/>
        </w:rPr>
      </w:pPr>
      <w:r>
        <w:rPr>
          <w:rFonts w:hint="eastAsia"/>
        </w:rPr>
        <w:t>2.服务接口定义</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一般单独有一个jar包，维护服务接口定义、RPC参数类型、RPC返回类型、接口异常、接口用到的常量，该jar包中不处理任何业务逻辑。</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比如命名api-0.1.jar，在api-0.1.jar中定义接口</w:t>
      </w:r>
    </w:p>
    <w:p>
      <w:pPr>
        <w:keepNext w:val="0"/>
        <w:keepLines w:val="0"/>
        <w:widowControl/>
        <w:numPr>
          <w:ilvl w:val="0"/>
          <w:numId w:val="5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color w:val="006699"/>
          <w:sz w:val="24"/>
          <w:szCs w:val="24"/>
          <w:bdr w:val="none" w:color="auto" w:sz="0" w:space="0"/>
          <w:shd w:val="clear" w:fill="FFFFFF"/>
        </w:rPr>
        <w:t>public</w:t>
      </w:r>
      <w:r>
        <w:rPr>
          <w:rFonts w:hint="eastAsia" w:ascii="微软雅黑" w:hAnsi="微软雅黑" w:eastAsia="微软雅黑" w:cs="微软雅黑"/>
          <w:color w:val="000000"/>
          <w:sz w:val="24"/>
          <w:szCs w:val="24"/>
          <w:bdr w:val="none" w:color="auto" w:sz="0" w:space="0"/>
          <w:shd w:val="clear" w:fill="FFFFFF"/>
        </w:rPr>
        <w:t> </w:t>
      </w:r>
      <w:r>
        <w:rPr>
          <w:rStyle w:val="34"/>
          <w:rFonts w:hint="eastAsia" w:ascii="微软雅黑" w:hAnsi="微软雅黑" w:eastAsia="微软雅黑" w:cs="微软雅黑"/>
          <w:b/>
          <w:color w:val="006699"/>
          <w:sz w:val="24"/>
          <w:szCs w:val="24"/>
          <w:bdr w:val="none" w:color="auto" w:sz="0" w:space="0"/>
          <w:shd w:val="clear" w:fill="FFFFFF"/>
        </w:rPr>
        <w:t>interface</w:t>
      </w:r>
      <w:r>
        <w:rPr>
          <w:rFonts w:hint="eastAsia" w:ascii="微软雅黑" w:hAnsi="微软雅黑" w:eastAsia="微软雅黑" w:cs="微软雅黑"/>
          <w:color w:val="000000"/>
          <w:sz w:val="24"/>
          <w:szCs w:val="24"/>
          <w:bdr w:val="none" w:color="auto" w:sz="0" w:space="0"/>
          <w:shd w:val="clear" w:fill="FFFFFF"/>
        </w:rPr>
        <w:t> UserService  </w:t>
      </w:r>
    </w:p>
    <w:p>
      <w:pPr>
        <w:keepNext w:val="0"/>
        <w:keepLines w:val="0"/>
        <w:widowControl/>
        <w:numPr>
          <w:ilvl w:val="0"/>
          <w:numId w:val="5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w:t>
      </w:r>
    </w:p>
    <w:p>
      <w:pPr>
        <w:keepNext w:val="0"/>
        <w:keepLines w:val="0"/>
        <w:widowControl/>
        <w:numPr>
          <w:ilvl w:val="0"/>
          <w:numId w:val="5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bdr w:val="none" w:color="auto" w:sz="0" w:space="0"/>
          <w:shd w:val="clear" w:fill="FFFFFF"/>
        </w:rPr>
        <w:t>    </w:t>
      </w:r>
      <w:r>
        <w:rPr>
          <w:rStyle w:val="34"/>
          <w:rFonts w:hint="eastAsia" w:ascii="微软雅黑" w:hAnsi="微软雅黑" w:eastAsia="微软雅黑" w:cs="微软雅黑"/>
          <w:b/>
          <w:color w:val="006699"/>
          <w:sz w:val="24"/>
          <w:szCs w:val="24"/>
          <w:bdr w:val="none" w:color="auto" w:sz="0" w:space="0"/>
          <w:shd w:val="clear" w:fill="FFFFFF"/>
        </w:rPr>
        <w:t>public</w:t>
      </w:r>
      <w:r>
        <w:rPr>
          <w:rFonts w:hint="eastAsia" w:ascii="微软雅黑" w:hAnsi="微软雅黑" w:eastAsia="微软雅黑" w:cs="微软雅黑"/>
          <w:color w:val="000000"/>
          <w:sz w:val="24"/>
          <w:szCs w:val="24"/>
          <w:bdr w:val="none" w:color="auto" w:sz="0" w:space="0"/>
          <w:shd w:val="clear" w:fill="FFFFFF"/>
        </w:rPr>
        <w:t> RpcResponseDto isValidUser(RpcAccountRequestDto requestDto) </w:t>
      </w:r>
      <w:r>
        <w:rPr>
          <w:rStyle w:val="34"/>
          <w:rFonts w:hint="eastAsia" w:ascii="微软雅黑" w:hAnsi="微软雅黑" w:eastAsia="微软雅黑" w:cs="微软雅黑"/>
          <w:b/>
          <w:color w:val="006699"/>
          <w:sz w:val="24"/>
          <w:szCs w:val="24"/>
          <w:bdr w:val="none" w:color="auto" w:sz="0" w:space="0"/>
          <w:shd w:val="clear" w:fill="FFFFFF"/>
        </w:rPr>
        <w:t>throws</w:t>
      </w:r>
      <w:r>
        <w:rPr>
          <w:rFonts w:hint="eastAsia" w:ascii="微软雅黑" w:hAnsi="微软雅黑" w:eastAsia="微软雅黑" w:cs="微软雅黑"/>
          <w:color w:val="000000"/>
          <w:sz w:val="24"/>
          <w:szCs w:val="24"/>
          <w:bdr w:val="none" w:color="auto" w:sz="0" w:space="0"/>
          <w:shd w:val="clear" w:fill="FFFFFF"/>
        </w:rPr>
        <w:t> </w:t>
      </w:r>
      <w:r>
        <w:rPr>
          <w:rStyle w:val="34"/>
          <w:rFonts w:hint="eastAsia" w:ascii="微软雅黑" w:hAnsi="微软雅黑" w:eastAsia="微软雅黑" w:cs="微软雅黑"/>
          <w:b/>
          <w:color w:val="006699"/>
          <w:sz w:val="24"/>
          <w:szCs w:val="24"/>
          <w:bdr w:val="none" w:color="auto" w:sz="0" w:space="0"/>
          <w:shd w:val="clear" w:fill="FFFFFF"/>
        </w:rPr>
        <w:t>new</w:t>
      </w:r>
      <w:r>
        <w:rPr>
          <w:rFonts w:hint="eastAsia" w:ascii="微软雅黑" w:hAnsi="微软雅黑" w:eastAsia="微软雅黑" w:cs="微软雅黑"/>
          <w:color w:val="000000"/>
          <w:sz w:val="24"/>
          <w:szCs w:val="24"/>
          <w:bdr w:val="none" w:color="auto" w:sz="0" w:space="0"/>
          <w:shd w:val="clear" w:fill="FFFFFF"/>
        </w:rPr>
        <w:t> RpcBusinessException, RpcSystemException;  </w:t>
      </w:r>
    </w:p>
    <w:p>
      <w:pPr>
        <w:keepNext w:val="0"/>
        <w:keepLines w:val="0"/>
        <w:widowControl/>
        <w:numPr>
          <w:ilvl w:val="0"/>
          <w:numId w:val="5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并在api-0.1.jar中定义RpcResponseDto,RpcAccountRequestDto,RpcBusinessException,RpcSystemException。</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服务端通过引用该jar包实现接口并暴露服务，客户端引用该jar包引用接口的代理实例。</w:t>
      </w:r>
    </w:p>
    <w:p>
      <w:pPr>
        <w:pStyle w:val="7"/>
        <w:rPr>
          <w:rFonts w:hint="eastAsia"/>
        </w:rPr>
      </w:pPr>
      <w:r>
        <w:rPr>
          <w:rFonts w:hint="eastAsia"/>
        </w:rPr>
        <w:t>3.注册中心</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开源的dubbo已支持4种组件作为注册中心，我们部门使用推荐的zookeeper做为注册中心，由于就瓶颈来说不会出现在注册中心，风险较低，未做特别的研究或比较。</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zookeeper，推荐集群中部署奇数个节点，由于zookeeper挂掉一半的机器集群就不可用，所以部署4台和3台的集群都是在挂掉2台后集群不可用</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redis</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multicast,广播受到网络结构的影响，一般本地不想搭注册中心的话使用这种调用</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dubbo简易注册中心</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对于zookeeper客户端，dubbo在2.2.0之后默认使用zkclient，2.3.0之后提供可选配置Curator，提到这个点的原因主要是因为zkclient发现一些问题：①服务器在修改服务器时间后zkClient会抛出日志错误之类的异常然后容器（我们使用resin）挂掉了，也不能确定就是zkClient的问题，接入dubbo之前无该问题②dubbo使用zkclient不传入连接zookeeper等待超时时间，使用默认的Integer.MAX_VALUE，这样在zookeeper连不上的情况下不报错也无法启动；目前我们准备寻找其他解决方案，比如使用curator试下，还没正式投入。</w:t>
      </w:r>
    </w:p>
    <w:p>
      <w:pPr>
        <w:pStyle w:val="7"/>
        <w:rPr>
          <w:rFonts w:hint="eastAsia"/>
        </w:rPr>
      </w:pPr>
      <w:r>
        <w:rPr>
          <w:rFonts w:hint="eastAsia"/>
        </w:rPr>
        <w:t>4.服务端</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配置应用名</w:t>
      </w:r>
    </w:p>
    <w:p>
      <w:pPr>
        <w:keepNext w:val="0"/>
        <w:keepLines w:val="0"/>
        <w:widowControl/>
        <w:numPr>
          <w:ilvl w:val="0"/>
          <w:numId w:val="57"/>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b/>
          <w:color w:val="993300"/>
          <w:sz w:val="24"/>
          <w:szCs w:val="24"/>
          <w:bdr w:val="none" w:color="auto" w:sz="0" w:space="0"/>
          <w:shd w:val="clear" w:fill="FFFFFF"/>
        </w:rPr>
        <w:t>&lt;dubbo:application</w:t>
      </w:r>
      <w:r>
        <w:rPr>
          <w:rFonts w:hint="eastAsia" w:ascii="微软雅黑" w:hAnsi="微软雅黑" w:eastAsia="微软雅黑" w:cs="微软雅黑"/>
          <w:color w:val="000000"/>
          <w:sz w:val="24"/>
          <w:szCs w:val="24"/>
          <w:bdr w:val="none" w:color="auto" w:sz="0" w:space="0"/>
          <w:shd w:val="clear" w:fill="FFFFFF"/>
        </w:rPr>
        <w:t> </w:t>
      </w:r>
      <w:r>
        <w:rPr>
          <w:rFonts w:hint="eastAsia" w:ascii="微软雅黑" w:hAnsi="微软雅黑" w:eastAsia="微软雅黑" w:cs="微软雅黑"/>
          <w:color w:val="FF0000"/>
          <w:sz w:val="24"/>
          <w:szCs w:val="24"/>
          <w:bdr w:val="none" w:color="auto" w:sz="0" w:space="0"/>
          <w:shd w:val="clear" w:fill="FFFFFF"/>
        </w:rPr>
        <w:t>name</w:t>
      </w:r>
      <w:r>
        <w:rPr>
          <w:rFonts w:hint="eastAsia" w:ascii="微软雅黑" w:hAnsi="微软雅黑" w:eastAsia="微软雅黑" w:cs="微软雅黑"/>
          <w:color w:val="000000"/>
          <w:sz w:val="24"/>
          <w:szCs w:val="24"/>
          <w:bdr w:val="none" w:color="auto" w:sz="0" w:space="0"/>
          <w:shd w:val="clear" w:fill="FFFFFF"/>
        </w:rPr>
        <w:t>=</w:t>
      </w:r>
      <w:r>
        <w:rPr>
          <w:rFonts w:hint="eastAsia" w:ascii="微软雅黑" w:hAnsi="微软雅黑" w:eastAsia="微软雅黑" w:cs="微软雅黑"/>
          <w:color w:val="0000FF"/>
          <w:sz w:val="24"/>
          <w:szCs w:val="24"/>
          <w:bdr w:val="none" w:color="auto" w:sz="0" w:space="0"/>
          <w:shd w:val="clear" w:fill="FFFFFF"/>
        </w:rPr>
        <w:t>"test"</w:t>
      </w:r>
      <w:r>
        <w:rPr>
          <w:rFonts w:hint="eastAsia" w:ascii="微软雅黑" w:hAnsi="微软雅黑" w:eastAsia="微软雅黑" w:cs="微软雅黑"/>
          <w:b/>
          <w:color w:val="993300"/>
          <w:sz w:val="24"/>
          <w:szCs w:val="24"/>
          <w:bdr w:val="none" w:color="auto" w:sz="0" w:space="0"/>
          <w:shd w:val="clear" w:fill="FFFFFF"/>
        </w:rPr>
        <w:t>/&gt;</w:t>
      </w:r>
      <w:r>
        <w:rPr>
          <w:rFonts w:hint="eastAsia" w:ascii="微软雅黑" w:hAnsi="微软雅黑" w:eastAsia="微软雅黑" w:cs="微软雅黑"/>
          <w:color w:val="000000"/>
          <w:sz w:val="24"/>
          <w:szCs w:val="24"/>
          <w:bdr w:val="none" w:color="auto" w:sz="0" w:space="0"/>
          <w:shd w:val="clear" w:fill="FFFFFF"/>
        </w:rPr>
        <w:t>  </w:t>
      </w:r>
    </w:p>
    <w:p>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br w:type="textWrapping"/>
      </w:r>
      <w:r>
        <w:rPr>
          <w:rFonts w:hint="eastAsia" w:ascii="微软雅黑" w:hAnsi="微软雅黑" w:cs="微软雅黑"/>
          <w:kern w:val="0"/>
          <w:sz w:val="24"/>
          <w:szCs w:val="24"/>
          <w:bdr w:val="none" w:color="auto" w:sz="0" w:space="0"/>
          <w:lang w:val="en-US" w:eastAsia="zh-CN" w:bidi="ar"/>
        </w:rPr>
        <w:tab/>
      </w:r>
      <w:r>
        <w:rPr>
          <w:rFonts w:hint="eastAsia" w:ascii="微软雅黑" w:hAnsi="微软雅黑" w:eastAsia="微软雅黑" w:cs="微软雅黑"/>
          <w:kern w:val="0"/>
          <w:sz w:val="24"/>
          <w:szCs w:val="24"/>
          <w:bdr w:val="none" w:color="auto" w:sz="0" w:space="0"/>
          <w:lang w:val="en-US" w:eastAsia="zh-CN" w:bidi="ar"/>
        </w:rPr>
        <w:t>配置dubbo注解识别处理器，不指定包名的话会在spring bean中查找对应实例的类配置了dubbo注解的</w:t>
      </w:r>
    </w:p>
    <w:p>
      <w:pPr>
        <w:keepNext w:val="0"/>
        <w:keepLines w:val="0"/>
        <w:widowControl/>
        <w:numPr>
          <w:ilvl w:val="0"/>
          <w:numId w:val="58"/>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b/>
          <w:color w:val="993300"/>
          <w:sz w:val="24"/>
          <w:szCs w:val="24"/>
          <w:bdr w:val="none" w:color="auto" w:sz="0" w:space="0"/>
          <w:shd w:val="clear" w:fill="FFFFFF"/>
        </w:rPr>
        <w:t>&lt;dubbo:annotation/&gt;</w:t>
      </w:r>
      <w:r>
        <w:rPr>
          <w:rFonts w:hint="eastAsia" w:ascii="微软雅黑" w:hAnsi="微软雅黑" w:eastAsia="微软雅黑" w:cs="微软雅黑"/>
          <w:color w:val="000000"/>
          <w:sz w:val="24"/>
          <w:szCs w:val="24"/>
          <w:bdr w:val="none" w:color="auto" w:sz="0" w:space="0"/>
          <w:shd w:val="clear" w:fill="FFFFFF"/>
        </w:rPr>
        <w:t>  </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配置注册中心，通过group指定注册中心分组，可通过register配置是否注册到该注册中心以及subscribe配置是否从该注册中心订阅</w:t>
      </w:r>
    </w:p>
    <w:p>
      <w:pPr>
        <w:keepNext w:val="0"/>
        <w:keepLines w:val="0"/>
        <w:widowControl/>
        <w:numPr>
          <w:ilvl w:val="0"/>
          <w:numId w:val="59"/>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b/>
          <w:color w:val="993300"/>
          <w:sz w:val="24"/>
          <w:szCs w:val="24"/>
          <w:bdr w:val="none" w:color="auto" w:sz="0" w:space="0"/>
          <w:shd w:val="clear" w:fill="FFFFFF"/>
        </w:rPr>
        <w:t>&lt;dubbo:registry</w:t>
      </w:r>
      <w:r>
        <w:rPr>
          <w:rFonts w:hint="eastAsia" w:ascii="微软雅黑" w:hAnsi="微软雅黑" w:eastAsia="微软雅黑" w:cs="微软雅黑"/>
          <w:color w:val="000000"/>
          <w:sz w:val="24"/>
          <w:szCs w:val="24"/>
          <w:bdr w:val="none" w:color="auto" w:sz="0" w:space="0"/>
          <w:shd w:val="clear" w:fill="FFFFFF"/>
        </w:rPr>
        <w:t> </w:t>
      </w:r>
      <w:r>
        <w:rPr>
          <w:rFonts w:hint="eastAsia" w:ascii="微软雅黑" w:hAnsi="微软雅黑" w:eastAsia="微软雅黑" w:cs="微软雅黑"/>
          <w:color w:val="FF0000"/>
          <w:sz w:val="24"/>
          <w:szCs w:val="24"/>
          <w:bdr w:val="none" w:color="auto" w:sz="0" w:space="0"/>
          <w:shd w:val="clear" w:fill="FFFFFF"/>
        </w:rPr>
        <w:t>address</w:t>
      </w:r>
      <w:r>
        <w:rPr>
          <w:rFonts w:hint="eastAsia" w:ascii="微软雅黑" w:hAnsi="微软雅黑" w:eastAsia="微软雅黑" w:cs="微软雅黑"/>
          <w:color w:val="000000"/>
          <w:sz w:val="24"/>
          <w:szCs w:val="24"/>
          <w:bdr w:val="none" w:color="auto" w:sz="0" w:space="0"/>
          <w:shd w:val="clear" w:fill="FFFFFF"/>
        </w:rPr>
        <w:t>=</w:t>
      </w:r>
      <w:r>
        <w:rPr>
          <w:rFonts w:hint="eastAsia" w:ascii="微软雅黑" w:hAnsi="微软雅黑" w:eastAsia="微软雅黑" w:cs="微软雅黑"/>
          <w:color w:val="0000FF"/>
          <w:sz w:val="24"/>
          <w:szCs w:val="24"/>
          <w:bdr w:val="none" w:color="auto" w:sz="0" w:space="0"/>
          <w:shd w:val="clear" w:fill="FFFFFF"/>
        </w:rPr>
        <w:t>"zookeeper://127.0.0.1:2181/"</w:t>
      </w:r>
      <w:r>
        <w:rPr>
          <w:rFonts w:hint="eastAsia" w:ascii="微软雅黑" w:hAnsi="微软雅黑" w:eastAsia="微软雅黑" w:cs="微软雅黑"/>
          <w:color w:val="000000"/>
          <w:sz w:val="24"/>
          <w:szCs w:val="24"/>
          <w:bdr w:val="none" w:color="auto" w:sz="0" w:space="0"/>
          <w:shd w:val="clear" w:fill="FFFFFF"/>
        </w:rPr>
        <w:t> </w:t>
      </w:r>
      <w:r>
        <w:rPr>
          <w:rFonts w:hint="eastAsia" w:ascii="微软雅黑" w:hAnsi="微软雅黑" w:eastAsia="微软雅黑" w:cs="微软雅黑"/>
          <w:color w:val="FF0000"/>
          <w:sz w:val="24"/>
          <w:szCs w:val="24"/>
          <w:bdr w:val="none" w:color="auto" w:sz="0" w:space="0"/>
          <w:shd w:val="clear" w:fill="FFFFFF"/>
        </w:rPr>
        <w:t>group</w:t>
      </w:r>
      <w:r>
        <w:rPr>
          <w:rFonts w:hint="eastAsia" w:ascii="微软雅黑" w:hAnsi="微软雅黑" w:eastAsia="微软雅黑" w:cs="微软雅黑"/>
          <w:color w:val="000000"/>
          <w:sz w:val="24"/>
          <w:szCs w:val="24"/>
          <w:bdr w:val="none" w:color="auto" w:sz="0" w:space="0"/>
          <w:shd w:val="clear" w:fill="FFFFFF"/>
        </w:rPr>
        <w:t>=</w:t>
      </w:r>
      <w:r>
        <w:rPr>
          <w:rFonts w:hint="eastAsia" w:ascii="微软雅黑" w:hAnsi="微软雅黑" w:eastAsia="微软雅黑" w:cs="微软雅黑"/>
          <w:color w:val="0000FF"/>
          <w:sz w:val="24"/>
          <w:szCs w:val="24"/>
          <w:bdr w:val="none" w:color="auto" w:sz="0" w:space="0"/>
          <w:shd w:val="clear" w:fill="FFFFFF"/>
        </w:rPr>
        <w:t>"test"</w:t>
      </w:r>
      <w:r>
        <w:rPr>
          <w:rFonts w:hint="eastAsia" w:ascii="微软雅黑" w:hAnsi="微软雅黑" w:eastAsia="微软雅黑" w:cs="微软雅黑"/>
          <w:b/>
          <w:color w:val="993300"/>
          <w:sz w:val="24"/>
          <w:szCs w:val="24"/>
          <w:bdr w:val="none" w:color="auto" w:sz="0" w:space="0"/>
          <w:shd w:val="clear" w:fill="FFFFFF"/>
        </w:rPr>
        <w:t>/&gt;</w:t>
      </w:r>
      <w:r>
        <w:rPr>
          <w:rFonts w:hint="eastAsia" w:ascii="微软雅黑" w:hAnsi="微软雅黑" w:eastAsia="微软雅黑" w:cs="微软雅黑"/>
          <w:color w:val="000000"/>
          <w:sz w:val="24"/>
          <w:szCs w:val="24"/>
          <w:bdr w:val="none" w:color="auto" w:sz="0" w:space="0"/>
          <w:shd w:val="clear" w:fill="FFFFFF"/>
        </w:rPr>
        <w:t>  </w:t>
      </w:r>
    </w:p>
    <w:p>
      <w:pPr>
        <w:keepNext w:val="0"/>
        <w:keepLines w:val="0"/>
        <w:widowControl/>
        <w:suppressLineNumbers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配置服务协议，多网卡可通过IP指定绑定的IP地址，不指定或者指定非法IP的情况下会绑定在0.0.0.0，使用Dubbo协议的服务会在初始化时建立长连接</w:t>
      </w:r>
    </w:p>
    <w:p>
      <w:pPr>
        <w:keepNext w:val="0"/>
        <w:keepLines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b/>
          <w:color w:val="993300"/>
          <w:sz w:val="24"/>
          <w:szCs w:val="24"/>
          <w:bdr w:val="none" w:color="auto" w:sz="0" w:space="0"/>
          <w:shd w:val="clear" w:fill="FFFFFF"/>
        </w:rPr>
        <w:t>&lt;dubbo:protocol</w:t>
      </w:r>
      <w:r>
        <w:rPr>
          <w:rFonts w:hint="eastAsia" w:ascii="微软雅黑" w:hAnsi="微软雅黑" w:eastAsia="微软雅黑" w:cs="微软雅黑"/>
          <w:color w:val="000000"/>
          <w:sz w:val="24"/>
          <w:szCs w:val="24"/>
          <w:bdr w:val="none" w:color="auto" w:sz="0" w:space="0"/>
          <w:shd w:val="clear" w:fill="FFFFFF"/>
        </w:rPr>
        <w:t> </w:t>
      </w:r>
      <w:r>
        <w:rPr>
          <w:rFonts w:hint="eastAsia" w:ascii="微软雅黑" w:hAnsi="微软雅黑" w:eastAsia="微软雅黑" w:cs="微软雅黑"/>
          <w:color w:val="FF0000"/>
          <w:sz w:val="24"/>
          <w:szCs w:val="24"/>
          <w:bdr w:val="none" w:color="auto" w:sz="0" w:space="0"/>
          <w:shd w:val="clear" w:fill="FFFFFF"/>
        </w:rPr>
        <w:t>name</w:t>
      </w:r>
      <w:r>
        <w:rPr>
          <w:rFonts w:hint="eastAsia" w:ascii="微软雅黑" w:hAnsi="微软雅黑" w:eastAsia="微软雅黑" w:cs="微软雅黑"/>
          <w:color w:val="000000"/>
          <w:sz w:val="24"/>
          <w:szCs w:val="24"/>
          <w:bdr w:val="none" w:color="auto" w:sz="0" w:space="0"/>
          <w:shd w:val="clear" w:fill="FFFFFF"/>
        </w:rPr>
        <w:t>=</w:t>
      </w:r>
      <w:r>
        <w:rPr>
          <w:rFonts w:hint="eastAsia" w:ascii="微软雅黑" w:hAnsi="微软雅黑" w:eastAsia="微软雅黑" w:cs="微软雅黑"/>
          <w:color w:val="0000FF"/>
          <w:sz w:val="24"/>
          <w:szCs w:val="24"/>
          <w:bdr w:val="none" w:color="auto" w:sz="0" w:space="0"/>
          <w:shd w:val="clear" w:fill="FFFFFF"/>
        </w:rPr>
        <w:t>"dubbo"</w:t>
      </w:r>
      <w:r>
        <w:rPr>
          <w:rFonts w:hint="eastAsia" w:ascii="微软雅黑" w:hAnsi="微软雅黑" w:eastAsia="微软雅黑" w:cs="微软雅黑"/>
          <w:color w:val="000000"/>
          <w:sz w:val="24"/>
          <w:szCs w:val="24"/>
          <w:bdr w:val="none" w:color="auto" w:sz="0" w:space="0"/>
          <w:shd w:val="clear" w:fill="FFFFFF"/>
        </w:rPr>
        <w:t> </w:t>
      </w:r>
      <w:r>
        <w:rPr>
          <w:rFonts w:hint="eastAsia" w:ascii="微软雅黑" w:hAnsi="微软雅黑" w:eastAsia="微软雅黑" w:cs="微软雅黑"/>
          <w:color w:val="FF0000"/>
          <w:sz w:val="24"/>
          <w:szCs w:val="24"/>
          <w:bdr w:val="none" w:color="auto" w:sz="0" w:space="0"/>
          <w:shd w:val="clear" w:fill="FFFFFF"/>
        </w:rPr>
        <w:t>port</w:t>
      </w:r>
      <w:r>
        <w:rPr>
          <w:rFonts w:hint="eastAsia" w:ascii="微软雅黑" w:hAnsi="微软雅黑" w:eastAsia="微软雅黑" w:cs="微软雅黑"/>
          <w:color w:val="000000"/>
          <w:sz w:val="24"/>
          <w:szCs w:val="24"/>
          <w:bdr w:val="none" w:color="auto" w:sz="0" w:space="0"/>
          <w:shd w:val="clear" w:fill="FFFFFF"/>
        </w:rPr>
        <w:t>=</w:t>
      </w:r>
      <w:r>
        <w:rPr>
          <w:rFonts w:hint="eastAsia" w:ascii="微软雅黑" w:hAnsi="微软雅黑" w:eastAsia="微软雅黑" w:cs="微软雅黑"/>
          <w:color w:val="0000FF"/>
          <w:sz w:val="24"/>
          <w:szCs w:val="24"/>
          <w:bdr w:val="none" w:color="auto" w:sz="0" w:space="0"/>
          <w:shd w:val="clear" w:fill="FFFFFF"/>
        </w:rPr>
        <w:t>"20880"</w:t>
      </w:r>
      <w:r>
        <w:rPr>
          <w:rFonts w:hint="eastAsia" w:ascii="微软雅黑" w:hAnsi="微软雅黑" w:eastAsia="微软雅黑" w:cs="微软雅黑"/>
          <w:color w:val="000000"/>
          <w:sz w:val="24"/>
          <w:szCs w:val="24"/>
          <w:bdr w:val="none" w:color="auto" w:sz="0" w:space="0"/>
          <w:shd w:val="clear" w:fill="FFFFFF"/>
        </w:rPr>
        <w:t> </w:t>
      </w:r>
      <w:r>
        <w:rPr>
          <w:rFonts w:hint="eastAsia" w:ascii="微软雅黑" w:hAnsi="微软雅黑" w:eastAsia="微软雅黑" w:cs="微软雅黑"/>
          <w:color w:val="FF0000"/>
          <w:sz w:val="24"/>
          <w:szCs w:val="24"/>
          <w:bdr w:val="none" w:color="auto" w:sz="0" w:space="0"/>
          <w:shd w:val="clear" w:fill="FFFFFF"/>
        </w:rPr>
        <w:t>accesslog</w:t>
      </w:r>
      <w:r>
        <w:rPr>
          <w:rFonts w:hint="eastAsia" w:ascii="微软雅黑" w:hAnsi="微软雅黑" w:eastAsia="微软雅黑" w:cs="微软雅黑"/>
          <w:color w:val="000000"/>
          <w:sz w:val="24"/>
          <w:szCs w:val="24"/>
          <w:bdr w:val="none" w:color="auto" w:sz="0" w:space="0"/>
          <w:shd w:val="clear" w:fill="FFFFFF"/>
        </w:rPr>
        <w:t>=</w:t>
      </w:r>
      <w:r>
        <w:rPr>
          <w:rFonts w:hint="eastAsia" w:ascii="微软雅黑" w:hAnsi="微软雅黑" w:eastAsia="微软雅黑" w:cs="微软雅黑"/>
          <w:color w:val="0000FF"/>
          <w:sz w:val="24"/>
          <w:szCs w:val="24"/>
          <w:bdr w:val="none" w:color="auto" w:sz="0" w:space="0"/>
          <w:shd w:val="clear" w:fill="FFFFFF"/>
        </w:rPr>
        <w:t>"d:/access.log"</w:t>
      </w:r>
      <w:r>
        <w:rPr>
          <w:rFonts w:hint="eastAsia" w:ascii="微软雅黑" w:hAnsi="微软雅黑" w:eastAsia="微软雅黑" w:cs="微软雅黑"/>
          <w:b/>
          <w:color w:val="993300"/>
          <w:sz w:val="24"/>
          <w:szCs w:val="24"/>
          <w:bdr w:val="none" w:color="auto" w:sz="0" w:space="0"/>
          <w:shd w:val="clear" w:fill="FFFFFF"/>
        </w:rPr>
        <w:t>&gt;&lt;/dubbo:protocol&gt;</w:t>
      </w:r>
      <w:r>
        <w:rPr>
          <w:rFonts w:hint="eastAsia" w:ascii="微软雅黑" w:hAnsi="微软雅黑" w:eastAsia="微软雅黑" w:cs="微软雅黑"/>
          <w:color w:val="000000"/>
          <w:sz w:val="24"/>
          <w:szCs w:val="24"/>
          <w:bdr w:val="none" w:color="auto" w:sz="0" w:space="0"/>
          <w:shd w:val="clear" w:fill="FFFFFF"/>
        </w:rPr>
        <w:t>  </w:t>
      </w:r>
    </w:p>
    <w:p>
      <w:pPr>
        <w:keepNext w:val="0"/>
        <w:keepLines w:val="0"/>
        <w:widowControl/>
        <w:suppressLineNumbers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通过xml配置文件配置服务暴露，首先要有个spring bean实例（无论是注解配置的还是配置文件配置的），在下面ref中指定bean实例ID，作为服务实现类</w:t>
      </w:r>
    </w:p>
    <w:p>
      <w:pPr>
        <w:keepNext w:val="0"/>
        <w:keepLines w:val="0"/>
        <w:widowControl/>
        <w:numPr>
          <w:ilvl w:val="0"/>
          <w:numId w:val="61"/>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b/>
          <w:color w:val="993300"/>
          <w:sz w:val="24"/>
          <w:szCs w:val="24"/>
          <w:bdr w:val="none" w:color="auto" w:sz="0" w:space="0"/>
          <w:shd w:val="clear" w:fill="FFFFFF"/>
        </w:rPr>
        <w:t>&lt;dubbo:service</w:t>
      </w:r>
      <w:r>
        <w:rPr>
          <w:rFonts w:hint="eastAsia" w:ascii="微软雅黑" w:hAnsi="微软雅黑" w:eastAsia="微软雅黑" w:cs="微软雅黑"/>
          <w:color w:val="000000"/>
          <w:sz w:val="24"/>
          <w:szCs w:val="24"/>
          <w:bdr w:val="none" w:color="auto" w:sz="0" w:space="0"/>
          <w:shd w:val="clear" w:fill="FFFFFF"/>
        </w:rPr>
        <w:t> </w:t>
      </w:r>
      <w:r>
        <w:rPr>
          <w:rFonts w:hint="eastAsia" w:ascii="微软雅黑" w:hAnsi="微软雅黑" w:eastAsia="微软雅黑" w:cs="微软雅黑"/>
          <w:color w:val="FF0000"/>
          <w:sz w:val="24"/>
          <w:szCs w:val="24"/>
          <w:bdr w:val="none" w:color="auto" w:sz="0" w:space="0"/>
          <w:shd w:val="clear" w:fill="FFFFFF"/>
        </w:rPr>
        <w:t>interface</w:t>
      </w:r>
      <w:r>
        <w:rPr>
          <w:rFonts w:hint="eastAsia" w:ascii="微软雅黑" w:hAnsi="微软雅黑" w:eastAsia="微软雅黑" w:cs="微软雅黑"/>
          <w:color w:val="000000"/>
          <w:sz w:val="24"/>
          <w:szCs w:val="24"/>
          <w:bdr w:val="none" w:color="auto" w:sz="0" w:space="0"/>
          <w:shd w:val="clear" w:fill="FFFFFF"/>
        </w:rPr>
        <w:t>=</w:t>
      </w:r>
      <w:r>
        <w:rPr>
          <w:rFonts w:hint="eastAsia" w:ascii="微软雅黑" w:hAnsi="微软雅黑" w:eastAsia="微软雅黑" w:cs="微软雅黑"/>
          <w:color w:val="0000FF"/>
          <w:sz w:val="24"/>
          <w:szCs w:val="24"/>
          <w:bdr w:val="none" w:color="auto" w:sz="0" w:space="0"/>
          <w:shd w:val="clear" w:fill="FFFFFF"/>
        </w:rPr>
        <w:t>"com.web.foo.service.FirstDubboService"</w:t>
      </w:r>
      <w:r>
        <w:rPr>
          <w:rFonts w:hint="eastAsia" w:ascii="微软雅黑" w:hAnsi="微软雅黑" w:eastAsia="微软雅黑" w:cs="微软雅黑"/>
          <w:color w:val="000000"/>
          <w:sz w:val="24"/>
          <w:szCs w:val="24"/>
          <w:bdr w:val="none" w:color="auto" w:sz="0" w:space="0"/>
          <w:shd w:val="clear" w:fill="FFFFFF"/>
        </w:rPr>
        <w:t> </w:t>
      </w:r>
      <w:r>
        <w:rPr>
          <w:rFonts w:hint="eastAsia" w:ascii="微软雅黑" w:hAnsi="微软雅黑" w:eastAsia="微软雅黑" w:cs="微软雅黑"/>
          <w:color w:val="FF0000"/>
          <w:sz w:val="24"/>
          <w:szCs w:val="24"/>
          <w:bdr w:val="none" w:color="auto" w:sz="0" w:space="0"/>
          <w:shd w:val="clear" w:fill="FFFFFF"/>
        </w:rPr>
        <w:t>ref</w:t>
      </w:r>
      <w:r>
        <w:rPr>
          <w:rFonts w:hint="eastAsia" w:ascii="微软雅黑" w:hAnsi="微软雅黑" w:eastAsia="微软雅黑" w:cs="微软雅黑"/>
          <w:color w:val="000000"/>
          <w:sz w:val="24"/>
          <w:szCs w:val="24"/>
          <w:bdr w:val="none" w:color="auto" w:sz="0" w:space="0"/>
          <w:shd w:val="clear" w:fill="FFFFFF"/>
        </w:rPr>
        <w:t>=</w:t>
      </w:r>
      <w:r>
        <w:rPr>
          <w:rFonts w:hint="eastAsia" w:ascii="微软雅黑" w:hAnsi="微软雅黑" w:eastAsia="微软雅黑" w:cs="微软雅黑"/>
          <w:color w:val="0000FF"/>
          <w:sz w:val="24"/>
          <w:szCs w:val="24"/>
          <w:bdr w:val="none" w:color="auto" w:sz="0" w:space="0"/>
          <w:shd w:val="clear" w:fill="FFFFFF"/>
        </w:rPr>
        <w:t>"firstDubboServiceImpl"</w:t>
      </w:r>
      <w:r>
        <w:rPr>
          <w:rFonts w:hint="eastAsia" w:ascii="微软雅黑" w:hAnsi="微软雅黑" w:eastAsia="微软雅黑" w:cs="微软雅黑"/>
          <w:color w:val="000000"/>
          <w:sz w:val="24"/>
          <w:szCs w:val="24"/>
          <w:bdr w:val="none" w:color="auto" w:sz="0" w:space="0"/>
          <w:shd w:val="clear" w:fill="FFFFFF"/>
        </w:rPr>
        <w:t> </w:t>
      </w:r>
      <w:r>
        <w:rPr>
          <w:rFonts w:hint="eastAsia" w:ascii="微软雅黑" w:hAnsi="微软雅黑" w:eastAsia="微软雅黑" w:cs="微软雅黑"/>
          <w:color w:val="FF0000"/>
          <w:sz w:val="24"/>
          <w:szCs w:val="24"/>
          <w:bdr w:val="none" w:color="auto" w:sz="0" w:space="0"/>
          <w:shd w:val="clear" w:fill="FFFFFF"/>
        </w:rPr>
        <w:t>version</w:t>
      </w:r>
      <w:r>
        <w:rPr>
          <w:rFonts w:hint="eastAsia" w:ascii="微软雅黑" w:hAnsi="微软雅黑" w:eastAsia="微软雅黑" w:cs="微软雅黑"/>
          <w:color w:val="000000"/>
          <w:sz w:val="24"/>
          <w:szCs w:val="24"/>
          <w:bdr w:val="none" w:color="auto" w:sz="0" w:space="0"/>
          <w:shd w:val="clear" w:fill="FFFFFF"/>
        </w:rPr>
        <w:t>=</w:t>
      </w:r>
      <w:r>
        <w:rPr>
          <w:rFonts w:hint="eastAsia" w:ascii="微软雅黑" w:hAnsi="微软雅黑" w:eastAsia="微软雅黑" w:cs="微软雅黑"/>
          <w:color w:val="0000FF"/>
          <w:sz w:val="24"/>
          <w:szCs w:val="24"/>
          <w:bdr w:val="none" w:color="auto" w:sz="0" w:space="0"/>
          <w:shd w:val="clear" w:fill="FFFFFF"/>
        </w:rPr>
        <w:t>"1.0"</w:t>
      </w:r>
      <w:r>
        <w:rPr>
          <w:rFonts w:hint="eastAsia" w:ascii="微软雅黑" w:hAnsi="微软雅黑" w:eastAsia="微软雅黑" w:cs="微软雅黑"/>
          <w:b/>
          <w:color w:val="993300"/>
          <w:sz w:val="24"/>
          <w:szCs w:val="24"/>
          <w:bdr w:val="none" w:color="auto" w:sz="0" w:space="0"/>
          <w:shd w:val="clear" w:fill="FFFFFF"/>
        </w:rPr>
        <w:t>&gt;&lt;/dubbo:service&gt;</w:t>
      </w:r>
      <w:r>
        <w:rPr>
          <w:rFonts w:hint="eastAsia" w:ascii="微软雅黑" w:hAnsi="微软雅黑" w:eastAsia="微软雅黑" w:cs="微软雅黑"/>
          <w:color w:val="000000"/>
          <w:sz w:val="24"/>
          <w:szCs w:val="24"/>
          <w:bdr w:val="none" w:color="auto" w:sz="0" w:space="0"/>
          <w:shd w:val="clear" w:fill="FFFFFF"/>
        </w:rPr>
        <w:t>  </w:t>
      </w:r>
    </w:p>
    <w:p>
      <w:pPr>
        <w:keepNext w:val="0"/>
        <w:keepLines w:val="0"/>
        <w:widowControl/>
        <w:suppressLineNumbers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通过注解方式配置服务暴露，Component是Spring bean注解，Service是dubbo的注解（不要和spring bean的service注解弄混），如前文所述，dubbo注解只会在spring bean中被识别</w:t>
      </w:r>
    </w:p>
    <w:p>
      <w:pPr>
        <w:keepNext w:val="0"/>
        <w:keepLines w:val="0"/>
        <w:widowControl/>
        <w:numPr>
          <w:ilvl w:val="0"/>
          <w:numId w:val="6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8"/>
          <w:rFonts w:hint="eastAsia" w:ascii="微软雅黑" w:hAnsi="微软雅黑" w:eastAsia="微软雅黑" w:cs="微软雅黑"/>
          <w:color w:val="646464"/>
          <w:sz w:val="24"/>
          <w:szCs w:val="24"/>
          <w:bdr w:val="none" w:color="auto" w:sz="0" w:space="0"/>
          <w:shd w:val="clear" w:fill="FFFFFF"/>
        </w:rPr>
        <w:t>@Component</w:t>
      </w:r>
      <w:r>
        <w:rPr>
          <w:rFonts w:hint="eastAsia" w:ascii="微软雅黑" w:hAnsi="微软雅黑" w:eastAsia="微软雅黑" w:cs="微软雅黑"/>
          <w:color w:val="000000"/>
          <w:sz w:val="24"/>
          <w:szCs w:val="24"/>
          <w:bdr w:val="none" w:color="auto" w:sz="0" w:space="0"/>
          <w:shd w:val="clear" w:fill="FFFFFF"/>
        </w:rPr>
        <w:t>  </w:t>
      </w:r>
    </w:p>
    <w:p>
      <w:pPr>
        <w:keepNext w:val="0"/>
        <w:keepLines w:val="0"/>
        <w:widowControl/>
        <w:numPr>
          <w:ilvl w:val="0"/>
          <w:numId w:val="6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Style w:val="38"/>
          <w:rFonts w:hint="eastAsia" w:ascii="微软雅黑" w:hAnsi="微软雅黑" w:eastAsia="微软雅黑" w:cs="微软雅黑"/>
          <w:color w:val="646464"/>
          <w:sz w:val="24"/>
          <w:szCs w:val="24"/>
          <w:bdr w:val="none" w:color="auto" w:sz="0" w:space="0"/>
          <w:shd w:val="clear" w:fill="F8F8F8"/>
        </w:rPr>
        <w:t>@Service</w:t>
      </w:r>
      <w:r>
        <w:rPr>
          <w:rFonts w:hint="eastAsia" w:ascii="微软雅黑" w:hAnsi="微软雅黑" w:eastAsia="微软雅黑" w:cs="微软雅黑"/>
          <w:color w:val="000000"/>
          <w:sz w:val="24"/>
          <w:szCs w:val="24"/>
          <w:bdr w:val="none" w:color="auto" w:sz="0" w:space="0"/>
          <w:shd w:val="clear" w:fill="F8F8F8"/>
        </w:rPr>
        <w:t>(version=</w:t>
      </w:r>
      <w:r>
        <w:rPr>
          <w:rStyle w:val="37"/>
          <w:rFonts w:hint="eastAsia" w:ascii="微软雅黑" w:hAnsi="微软雅黑" w:eastAsia="微软雅黑" w:cs="微软雅黑"/>
          <w:color w:val="0000FF"/>
          <w:sz w:val="24"/>
          <w:szCs w:val="24"/>
          <w:bdr w:val="none" w:color="auto" w:sz="0" w:space="0"/>
          <w:shd w:val="clear" w:fill="F8F8F8"/>
        </w:rPr>
        <w:t>"1.0"</w:t>
      </w:r>
      <w:r>
        <w:rPr>
          <w:rFonts w:hint="eastAsia" w:ascii="微软雅黑" w:hAnsi="微软雅黑" w:eastAsia="微软雅黑" w:cs="微软雅黑"/>
          <w:color w:val="000000"/>
          <w:sz w:val="24"/>
          <w:szCs w:val="24"/>
          <w:bdr w:val="none" w:color="auto" w:sz="0" w:space="0"/>
          <w:shd w:val="clear" w:fill="F8F8F8"/>
        </w:rPr>
        <w:t>)  </w:t>
      </w:r>
    </w:p>
    <w:p>
      <w:pPr>
        <w:keepNext w:val="0"/>
        <w:keepLines w:val="0"/>
        <w:widowControl/>
        <w:numPr>
          <w:ilvl w:val="0"/>
          <w:numId w:val="6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4"/>
          <w:rFonts w:hint="eastAsia" w:ascii="微软雅黑" w:hAnsi="微软雅黑" w:eastAsia="微软雅黑" w:cs="微软雅黑"/>
          <w:b/>
          <w:color w:val="006699"/>
          <w:sz w:val="24"/>
          <w:szCs w:val="24"/>
          <w:bdr w:val="none" w:color="auto" w:sz="0" w:space="0"/>
          <w:shd w:val="clear" w:fill="FFFFFF"/>
        </w:rPr>
        <w:t>public</w:t>
      </w:r>
      <w:r>
        <w:rPr>
          <w:rFonts w:hint="eastAsia" w:ascii="微软雅黑" w:hAnsi="微软雅黑" w:eastAsia="微软雅黑" w:cs="微软雅黑"/>
          <w:color w:val="000000"/>
          <w:sz w:val="24"/>
          <w:szCs w:val="24"/>
          <w:bdr w:val="none" w:color="auto" w:sz="0" w:space="0"/>
          <w:shd w:val="clear" w:fill="FFFFFF"/>
        </w:rPr>
        <w:t> </w:t>
      </w:r>
      <w:r>
        <w:rPr>
          <w:rStyle w:val="34"/>
          <w:rFonts w:hint="eastAsia" w:ascii="微软雅黑" w:hAnsi="微软雅黑" w:eastAsia="微软雅黑" w:cs="微软雅黑"/>
          <w:b/>
          <w:color w:val="006699"/>
          <w:sz w:val="24"/>
          <w:szCs w:val="24"/>
          <w:bdr w:val="none" w:color="auto" w:sz="0" w:space="0"/>
          <w:shd w:val="clear" w:fill="FFFFFF"/>
        </w:rPr>
        <w:t>class</w:t>
      </w:r>
      <w:r>
        <w:rPr>
          <w:rFonts w:hint="eastAsia" w:ascii="微软雅黑" w:hAnsi="微软雅黑" w:eastAsia="微软雅黑" w:cs="微软雅黑"/>
          <w:color w:val="000000"/>
          <w:sz w:val="24"/>
          <w:szCs w:val="24"/>
          <w:bdr w:val="none" w:color="auto" w:sz="0" w:space="0"/>
          <w:shd w:val="clear" w:fill="FFFFFF"/>
        </w:rPr>
        <w:t> FirstDubboServiceImpl </w:t>
      </w:r>
      <w:r>
        <w:rPr>
          <w:rStyle w:val="34"/>
          <w:rFonts w:hint="eastAsia" w:ascii="微软雅黑" w:hAnsi="微软雅黑" w:eastAsia="微软雅黑" w:cs="微软雅黑"/>
          <w:b/>
          <w:color w:val="006699"/>
          <w:sz w:val="24"/>
          <w:szCs w:val="24"/>
          <w:bdr w:val="none" w:color="auto" w:sz="0" w:space="0"/>
          <w:shd w:val="clear" w:fill="FFFFFF"/>
        </w:rPr>
        <w:t>implements</w:t>
      </w:r>
      <w:r>
        <w:rPr>
          <w:rFonts w:hint="eastAsia" w:ascii="微软雅黑" w:hAnsi="微软雅黑" w:eastAsia="微软雅黑" w:cs="微软雅黑"/>
          <w:color w:val="000000"/>
          <w:sz w:val="24"/>
          <w:szCs w:val="24"/>
          <w:bdr w:val="none" w:color="auto" w:sz="0" w:space="0"/>
          <w:shd w:val="clear" w:fill="FFFFFF"/>
        </w:rPr>
        <w:t> FirstDubboService  </w:t>
      </w:r>
    </w:p>
    <w:p>
      <w:pPr>
        <w:keepNext w:val="0"/>
        <w:keepLines w:val="0"/>
        <w:widowControl/>
        <w:numPr>
          <w:ilvl w:val="0"/>
          <w:numId w:val="6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w:t>
      </w:r>
    </w:p>
    <w:p>
      <w:pPr>
        <w:keepNext w:val="0"/>
        <w:keepLines w:val="0"/>
        <w:widowControl/>
        <w:numPr>
          <w:ilvl w:val="0"/>
          <w:numId w:val="6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bdr w:val="none" w:color="auto" w:sz="0" w:space="0"/>
          <w:shd w:val="clear" w:fill="FFFFFF"/>
        </w:rPr>
        <w:t>  </w:t>
      </w:r>
    </w:p>
    <w:p>
      <w:pPr>
        <w:keepNext w:val="0"/>
        <w:keepLines w:val="0"/>
        <w:widowControl/>
        <w:numPr>
          <w:ilvl w:val="0"/>
          <w:numId w:val="6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w:t>
      </w:r>
      <w:r>
        <w:rPr>
          <w:rStyle w:val="38"/>
          <w:rFonts w:hint="eastAsia" w:ascii="微软雅黑" w:hAnsi="微软雅黑" w:eastAsia="微软雅黑" w:cs="微软雅黑"/>
          <w:color w:val="646464"/>
          <w:sz w:val="24"/>
          <w:szCs w:val="24"/>
          <w:bdr w:val="none" w:color="auto" w:sz="0" w:space="0"/>
          <w:shd w:val="clear" w:fill="F8F8F8"/>
        </w:rPr>
        <w:t>@Override</w:t>
      </w:r>
      <w:r>
        <w:rPr>
          <w:rFonts w:hint="eastAsia" w:ascii="微软雅黑" w:hAnsi="微软雅黑" w:eastAsia="微软雅黑" w:cs="微软雅黑"/>
          <w:color w:val="000000"/>
          <w:sz w:val="24"/>
          <w:szCs w:val="24"/>
          <w:bdr w:val="none" w:color="auto" w:sz="0" w:space="0"/>
          <w:shd w:val="clear" w:fill="F8F8F8"/>
        </w:rPr>
        <w:t>  </w:t>
      </w:r>
    </w:p>
    <w:p>
      <w:pPr>
        <w:keepNext w:val="0"/>
        <w:keepLines w:val="0"/>
        <w:widowControl/>
        <w:numPr>
          <w:ilvl w:val="0"/>
          <w:numId w:val="6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bdr w:val="none" w:color="auto" w:sz="0" w:space="0"/>
          <w:shd w:val="clear" w:fill="FFFFFF"/>
        </w:rPr>
        <w:t>    </w:t>
      </w:r>
      <w:r>
        <w:rPr>
          <w:rStyle w:val="34"/>
          <w:rFonts w:hint="eastAsia" w:ascii="微软雅黑" w:hAnsi="微软雅黑" w:eastAsia="微软雅黑" w:cs="微软雅黑"/>
          <w:b/>
          <w:color w:val="006699"/>
          <w:sz w:val="24"/>
          <w:szCs w:val="24"/>
          <w:bdr w:val="none" w:color="auto" w:sz="0" w:space="0"/>
          <w:shd w:val="clear" w:fill="FFFFFF"/>
        </w:rPr>
        <w:t>public</w:t>
      </w:r>
      <w:r>
        <w:rPr>
          <w:rFonts w:hint="eastAsia" w:ascii="微软雅黑" w:hAnsi="微软雅黑" w:eastAsia="微软雅黑" w:cs="微软雅黑"/>
          <w:color w:val="000000"/>
          <w:sz w:val="24"/>
          <w:szCs w:val="24"/>
          <w:bdr w:val="none" w:color="auto" w:sz="0" w:space="0"/>
          <w:shd w:val="clear" w:fill="FFFFFF"/>
        </w:rPr>
        <w:t> </w:t>
      </w:r>
      <w:r>
        <w:rPr>
          <w:rStyle w:val="34"/>
          <w:rFonts w:hint="eastAsia" w:ascii="微软雅黑" w:hAnsi="微软雅黑" w:eastAsia="微软雅黑" w:cs="微软雅黑"/>
          <w:b/>
          <w:color w:val="006699"/>
          <w:sz w:val="24"/>
          <w:szCs w:val="24"/>
          <w:bdr w:val="none" w:color="auto" w:sz="0" w:space="0"/>
          <w:shd w:val="clear" w:fill="FFFFFF"/>
        </w:rPr>
        <w:t>void</w:t>
      </w:r>
      <w:r>
        <w:rPr>
          <w:rFonts w:hint="eastAsia" w:ascii="微软雅黑" w:hAnsi="微软雅黑" w:eastAsia="微软雅黑" w:cs="微软雅黑"/>
          <w:color w:val="000000"/>
          <w:sz w:val="24"/>
          <w:szCs w:val="24"/>
          <w:bdr w:val="none" w:color="auto" w:sz="0" w:space="0"/>
          <w:shd w:val="clear" w:fill="FFFFFF"/>
        </w:rPr>
        <w:t> sayHello(TestDto test)  </w:t>
      </w:r>
    </w:p>
    <w:p>
      <w:pPr>
        <w:keepNext w:val="0"/>
        <w:keepLines w:val="0"/>
        <w:widowControl/>
        <w:numPr>
          <w:ilvl w:val="0"/>
          <w:numId w:val="6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  </w:t>
      </w:r>
    </w:p>
    <w:p>
      <w:pPr>
        <w:keepNext w:val="0"/>
        <w:keepLines w:val="0"/>
        <w:widowControl/>
        <w:numPr>
          <w:ilvl w:val="0"/>
          <w:numId w:val="6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bdr w:val="none" w:color="auto" w:sz="0" w:space="0"/>
          <w:shd w:val="clear" w:fill="FFFFFF"/>
        </w:rPr>
        <w:t>        System.out.println(</w:t>
      </w:r>
      <w:r>
        <w:rPr>
          <w:rStyle w:val="37"/>
          <w:rFonts w:hint="eastAsia" w:ascii="微软雅黑" w:hAnsi="微软雅黑" w:eastAsia="微软雅黑" w:cs="微软雅黑"/>
          <w:color w:val="0000FF"/>
          <w:sz w:val="24"/>
          <w:szCs w:val="24"/>
          <w:bdr w:val="none" w:color="auto" w:sz="0" w:space="0"/>
          <w:shd w:val="clear" w:fill="FFFFFF"/>
        </w:rPr>
        <w:t>"Hello World!"</w:t>
      </w:r>
      <w:r>
        <w:rPr>
          <w:rFonts w:hint="eastAsia" w:ascii="微软雅黑" w:hAnsi="微软雅黑" w:eastAsia="微软雅黑" w:cs="微软雅黑"/>
          <w:color w:val="000000"/>
          <w:sz w:val="24"/>
          <w:szCs w:val="24"/>
          <w:bdr w:val="none" w:color="auto" w:sz="0" w:space="0"/>
          <w:shd w:val="clear" w:fill="FFFFFF"/>
        </w:rPr>
        <w:t>);  </w:t>
      </w:r>
    </w:p>
    <w:p>
      <w:pPr>
        <w:keepNext w:val="0"/>
        <w:keepLines w:val="0"/>
        <w:widowControl/>
        <w:numPr>
          <w:ilvl w:val="0"/>
          <w:numId w:val="6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  </w:t>
      </w:r>
    </w:p>
    <w:p>
      <w:pPr>
        <w:keepNext w:val="0"/>
        <w:keepLines w:val="0"/>
        <w:widowControl/>
        <w:numPr>
          <w:ilvl w:val="0"/>
          <w:numId w:val="6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bdr w:val="none" w:color="auto" w:sz="0" w:space="0"/>
          <w:shd w:val="clear" w:fill="FFFFFF"/>
        </w:rPr>
        <w:t>  </w:t>
      </w:r>
    </w:p>
    <w:p>
      <w:pPr>
        <w:keepNext w:val="0"/>
        <w:keepLines w:val="0"/>
        <w:widowControl/>
        <w:numPr>
          <w:ilvl w:val="0"/>
          <w:numId w:val="6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w:t>
      </w:r>
    </w:p>
    <w:p>
      <w:pPr>
        <w:pStyle w:val="7"/>
        <w:rPr>
          <w:rFonts w:hint="eastAsia"/>
        </w:rPr>
      </w:pPr>
      <w:r>
        <w:rPr>
          <w:rFonts w:hint="eastAsia"/>
        </w:rPr>
        <w:t>5.客户端</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同服务端配置应用名、注解识别处理器和注册中心。</w:t>
      </w:r>
    </w:p>
    <w:p>
      <w:pPr>
        <w:keepNext w:val="0"/>
        <w:keepLines w:val="0"/>
        <w:widowControl/>
        <w:suppressLineNumbers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配置客户端reference bean。客户端跟服务端不同的是客户端这边没有实际的实现类的，所以配置的dubbo:reference实际会生成一个spring bean实例，作为代理处理Dubbo请求，然后其他要调用处直接使用spring bean的方式使用这个实例即可。</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xml配置文件配置方式,id即为spring bean的id,之后无论是在spring配置中使用ref="firstDubboService"还是通过@Autowired注解都OK</w:t>
      </w:r>
    </w:p>
    <w:p>
      <w:pPr>
        <w:keepNext w:val="0"/>
        <w:keepLines w:val="0"/>
        <w:widowControl/>
        <w:numPr>
          <w:ilvl w:val="0"/>
          <w:numId w:val="6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b/>
          <w:color w:val="993300"/>
          <w:sz w:val="24"/>
          <w:szCs w:val="24"/>
          <w:bdr w:val="none" w:color="auto" w:sz="0" w:space="0"/>
          <w:shd w:val="clear" w:fill="FFFFFF"/>
        </w:rPr>
        <w:t>&lt;dubbo:reference</w:t>
      </w:r>
      <w:r>
        <w:rPr>
          <w:rFonts w:hint="eastAsia" w:ascii="微软雅黑" w:hAnsi="微软雅黑" w:eastAsia="微软雅黑" w:cs="微软雅黑"/>
          <w:color w:val="000000"/>
          <w:sz w:val="24"/>
          <w:szCs w:val="24"/>
          <w:bdr w:val="none" w:color="auto" w:sz="0" w:space="0"/>
          <w:shd w:val="clear" w:fill="FFFFFF"/>
        </w:rPr>
        <w:t> </w:t>
      </w:r>
      <w:r>
        <w:rPr>
          <w:rFonts w:hint="eastAsia" w:ascii="微软雅黑" w:hAnsi="微软雅黑" w:eastAsia="微软雅黑" w:cs="微软雅黑"/>
          <w:color w:val="FF0000"/>
          <w:sz w:val="24"/>
          <w:szCs w:val="24"/>
          <w:bdr w:val="none" w:color="auto" w:sz="0" w:space="0"/>
          <w:shd w:val="clear" w:fill="FFFFFF"/>
        </w:rPr>
        <w:t>interface</w:t>
      </w:r>
      <w:r>
        <w:rPr>
          <w:rFonts w:hint="eastAsia" w:ascii="微软雅黑" w:hAnsi="微软雅黑" w:eastAsia="微软雅黑" w:cs="微软雅黑"/>
          <w:color w:val="000000"/>
          <w:sz w:val="24"/>
          <w:szCs w:val="24"/>
          <w:bdr w:val="none" w:color="auto" w:sz="0" w:space="0"/>
          <w:shd w:val="clear" w:fill="FFFFFF"/>
        </w:rPr>
        <w:t>=</w:t>
      </w:r>
      <w:r>
        <w:rPr>
          <w:rFonts w:hint="eastAsia" w:ascii="微软雅黑" w:hAnsi="微软雅黑" w:eastAsia="微软雅黑" w:cs="微软雅黑"/>
          <w:color w:val="0000FF"/>
          <w:sz w:val="24"/>
          <w:szCs w:val="24"/>
          <w:bdr w:val="none" w:color="auto" w:sz="0" w:space="0"/>
          <w:shd w:val="clear" w:fill="FFFFFF"/>
        </w:rPr>
        <w:t>"com.web.foo.service.FirstDubboService"</w:t>
      </w:r>
      <w:r>
        <w:rPr>
          <w:rFonts w:hint="eastAsia" w:ascii="微软雅黑" w:hAnsi="微软雅黑" w:eastAsia="微软雅黑" w:cs="微软雅黑"/>
          <w:color w:val="000000"/>
          <w:sz w:val="24"/>
          <w:szCs w:val="24"/>
          <w:bdr w:val="none" w:color="auto" w:sz="0" w:space="0"/>
          <w:shd w:val="clear" w:fill="FFFFFF"/>
        </w:rPr>
        <w:t>  </w:t>
      </w:r>
    </w:p>
    <w:p>
      <w:pPr>
        <w:keepNext w:val="0"/>
        <w:keepLines w:val="0"/>
        <w:widowControl/>
        <w:numPr>
          <w:ilvl w:val="0"/>
          <w:numId w:val="6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w:t>
      </w:r>
      <w:r>
        <w:rPr>
          <w:rFonts w:hint="eastAsia" w:ascii="微软雅黑" w:hAnsi="微软雅黑" w:eastAsia="微软雅黑" w:cs="微软雅黑"/>
          <w:color w:val="FF0000"/>
          <w:sz w:val="24"/>
          <w:szCs w:val="24"/>
          <w:bdr w:val="none" w:color="auto" w:sz="0" w:space="0"/>
          <w:shd w:val="clear" w:fill="F8F8F8"/>
        </w:rPr>
        <w:t>version</w:t>
      </w:r>
      <w:r>
        <w:rPr>
          <w:rFonts w:hint="eastAsia" w:ascii="微软雅黑" w:hAnsi="微软雅黑" w:eastAsia="微软雅黑" w:cs="微软雅黑"/>
          <w:color w:val="000000"/>
          <w:sz w:val="24"/>
          <w:szCs w:val="24"/>
          <w:bdr w:val="none" w:color="auto" w:sz="0" w:space="0"/>
          <w:shd w:val="clear" w:fill="F8F8F8"/>
        </w:rPr>
        <w:t>=</w:t>
      </w:r>
      <w:r>
        <w:rPr>
          <w:rFonts w:hint="eastAsia" w:ascii="微软雅黑" w:hAnsi="微软雅黑" w:eastAsia="微软雅黑" w:cs="微软雅黑"/>
          <w:color w:val="0000FF"/>
          <w:sz w:val="24"/>
          <w:szCs w:val="24"/>
          <w:bdr w:val="none" w:color="auto" w:sz="0" w:space="0"/>
          <w:shd w:val="clear" w:fill="F8F8F8"/>
        </w:rPr>
        <w:t>"1.0"</w:t>
      </w:r>
      <w:r>
        <w:rPr>
          <w:rFonts w:hint="eastAsia" w:ascii="微软雅黑" w:hAnsi="微软雅黑" w:eastAsia="微软雅黑" w:cs="微软雅黑"/>
          <w:color w:val="000000"/>
          <w:sz w:val="24"/>
          <w:szCs w:val="24"/>
          <w:bdr w:val="none" w:color="auto" w:sz="0" w:space="0"/>
          <w:shd w:val="clear" w:fill="F8F8F8"/>
        </w:rPr>
        <w:t> </w:t>
      </w:r>
      <w:r>
        <w:rPr>
          <w:rFonts w:hint="eastAsia" w:ascii="微软雅黑" w:hAnsi="微软雅黑" w:eastAsia="微软雅黑" w:cs="微软雅黑"/>
          <w:color w:val="FF0000"/>
          <w:sz w:val="24"/>
          <w:szCs w:val="24"/>
          <w:bdr w:val="none" w:color="auto" w:sz="0" w:space="0"/>
          <w:shd w:val="clear" w:fill="F8F8F8"/>
        </w:rPr>
        <w:t>id</w:t>
      </w:r>
      <w:r>
        <w:rPr>
          <w:rFonts w:hint="eastAsia" w:ascii="微软雅黑" w:hAnsi="微软雅黑" w:eastAsia="微软雅黑" w:cs="微软雅黑"/>
          <w:color w:val="000000"/>
          <w:sz w:val="24"/>
          <w:szCs w:val="24"/>
          <w:bdr w:val="none" w:color="auto" w:sz="0" w:space="0"/>
          <w:shd w:val="clear" w:fill="F8F8F8"/>
        </w:rPr>
        <w:t>=</w:t>
      </w:r>
      <w:r>
        <w:rPr>
          <w:rFonts w:hint="eastAsia" w:ascii="微软雅黑" w:hAnsi="微软雅黑" w:eastAsia="微软雅黑" w:cs="微软雅黑"/>
          <w:color w:val="0000FF"/>
          <w:sz w:val="24"/>
          <w:szCs w:val="24"/>
          <w:bdr w:val="none" w:color="auto" w:sz="0" w:space="0"/>
          <w:shd w:val="clear" w:fill="F8F8F8"/>
        </w:rPr>
        <w:t>"firstDubboService"</w:t>
      </w:r>
      <w:r>
        <w:rPr>
          <w:rFonts w:hint="eastAsia" w:ascii="微软雅黑" w:hAnsi="微软雅黑" w:eastAsia="微软雅黑" w:cs="微软雅黑"/>
          <w:color w:val="000000"/>
          <w:sz w:val="24"/>
          <w:szCs w:val="24"/>
          <w:bdr w:val="none" w:color="auto" w:sz="0" w:space="0"/>
          <w:shd w:val="clear" w:fill="F8F8F8"/>
        </w:rPr>
        <w:t> </w:t>
      </w:r>
      <w:r>
        <w:rPr>
          <w:rFonts w:hint="eastAsia" w:ascii="微软雅黑" w:hAnsi="微软雅黑" w:eastAsia="微软雅黑" w:cs="微软雅黑"/>
          <w:b/>
          <w:color w:val="993300"/>
          <w:sz w:val="24"/>
          <w:szCs w:val="24"/>
          <w:bdr w:val="none" w:color="auto" w:sz="0" w:space="0"/>
          <w:shd w:val="clear" w:fill="F8F8F8"/>
        </w:rPr>
        <w:t>&gt;&lt;/dubbo:reference&gt;</w:t>
      </w:r>
      <w:r>
        <w:rPr>
          <w:rFonts w:hint="eastAsia" w:ascii="微软雅黑" w:hAnsi="微软雅黑" w:eastAsia="微软雅黑" w:cs="微软雅黑"/>
          <w:color w:val="000000"/>
          <w:sz w:val="24"/>
          <w:szCs w:val="24"/>
          <w:bdr w:val="none" w:color="auto" w:sz="0" w:space="0"/>
          <w:shd w:val="clear" w:fill="F8F8F8"/>
        </w:rPr>
        <w:t>  </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另外开发、测试环境可通过指定Url方式绕过注册中心直连指定的服务地址，避免注册中心中服务过多，启动建立连接时间过长，如</w:t>
      </w:r>
    </w:p>
    <w:p>
      <w:pPr>
        <w:keepNext w:val="0"/>
        <w:keepLines w:val="0"/>
        <w:widowControl/>
        <w:numPr>
          <w:ilvl w:val="0"/>
          <w:numId w:val="6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b/>
          <w:color w:val="993300"/>
          <w:sz w:val="24"/>
          <w:szCs w:val="24"/>
          <w:bdr w:val="none" w:color="auto" w:sz="0" w:space="0"/>
          <w:shd w:val="clear" w:fill="FFFFFF"/>
        </w:rPr>
        <w:t>&lt;dubbo:reference</w:t>
      </w:r>
      <w:r>
        <w:rPr>
          <w:rFonts w:hint="eastAsia" w:ascii="微软雅黑" w:hAnsi="微软雅黑" w:eastAsia="微软雅黑" w:cs="微软雅黑"/>
          <w:color w:val="000000"/>
          <w:sz w:val="24"/>
          <w:szCs w:val="24"/>
          <w:bdr w:val="none" w:color="auto" w:sz="0" w:space="0"/>
          <w:shd w:val="clear" w:fill="FFFFFF"/>
        </w:rPr>
        <w:t> </w:t>
      </w:r>
      <w:r>
        <w:rPr>
          <w:rFonts w:hint="eastAsia" w:ascii="微软雅黑" w:hAnsi="微软雅黑" w:eastAsia="微软雅黑" w:cs="微软雅黑"/>
          <w:color w:val="FF0000"/>
          <w:sz w:val="24"/>
          <w:szCs w:val="24"/>
          <w:bdr w:val="none" w:color="auto" w:sz="0" w:space="0"/>
          <w:shd w:val="clear" w:fill="FFFFFF"/>
        </w:rPr>
        <w:t>interface</w:t>
      </w:r>
      <w:r>
        <w:rPr>
          <w:rFonts w:hint="eastAsia" w:ascii="微软雅黑" w:hAnsi="微软雅黑" w:eastAsia="微软雅黑" w:cs="微软雅黑"/>
          <w:color w:val="000000"/>
          <w:sz w:val="24"/>
          <w:szCs w:val="24"/>
          <w:bdr w:val="none" w:color="auto" w:sz="0" w:space="0"/>
          <w:shd w:val="clear" w:fill="FFFFFF"/>
        </w:rPr>
        <w:t>=</w:t>
      </w:r>
      <w:r>
        <w:rPr>
          <w:rFonts w:hint="eastAsia" w:ascii="微软雅黑" w:hAnsi="微软雅黑" w:eastAsia="微软雅黑" w:cs="微软雅黑"/>
          <w:color w:val="0000FF"/>
          <w:sz w:val="24"/>
          <w:szCs w:val="24"/>
          <w:bdr w:val="none" w:color="auto" w:sz="0" w:space="0"/>
          <w:shd w:val="clear" w:fill="FFFFFF"/>
        </w:rPr>
        <w:t>"com.web.foo.service.FirstDubboService"</w:t>
      </w:r>
      <w:r>
        <w:rPr>
          <w:rFonts w:hint="eastAsia" w:ascii="微软雅黑" w:hAnsi="微软雅黑" w:eastAsia="微软雅黑" w:cs="微软雅黑"/>
          <w:color w:val="000000"/>
          <w:sz w:val="24"/>
          <w:szCs w:val="24"/>
          <w:bdr w:val="none" w:color="auto" w:sz="0" w:space="0"/>
          <w:shd w:val="clear" w:fill="FFFFFF"/>
        </w:rPr>
        <w:t>  </w:t>
      </w:r>
    </w:p>
    <w:p>
      <w:pPr>
        <w:keepNext w:val="0"/>
        <w:keepLines w:val="0"/>
        <w:widowControl/>
        <w:numPr>
          <w:ilvl w:val="0"/>
          <w:numId w:val="6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w:t>
      </w:r>
      <w:r>
        <w:rPr>
          <w:rFonts w:hint="eastAsia" w:ascii="微软雅黑" w:hAnsi="微软雅黑" w:eastAsia="微软雅黑" w:cs="微软雅黑"/>
          <w:color w:val="FF0000"/>
          <w:sz w:val="24"/>
          <w:szCs w:val="24"/>
          <w:bdr w:val="none" w:color="auto" w:sz="0" w:space="0"/>
          <w:shd w:val="clear" w:fill="F8F8F8"/>
        </w:rPr>
        <w:t>version</w:t>
      </w:r>
      <w:r>
        <w:rPr>
          <w:rFonts w:hint="eastAsia" w:ascii="微软雅黑" w:hAnsi="微软雅黑" w:eastAsia="微软雅黑" w:cs="微软雅黑"/>
          <w:color w:val="000000"/>
          <w:sz w:val="24"/>
          <w:szCs w:val="24"/>
          <w:bdr w:val="none" w:color="auto" w:sz="0" w:space="0"/>
          <w:shd w:val="clear" w:fill="F8F8F8"/>
        </w:rPr>
        <w:t>=</w:t>
      </w:r>
      <w:r>
        <w:rPr>
          <w:rFonts w:hint="eastAsia" w:ascii="微软雅黑" w:hAnsi="微软雅黑" w:eastAsia="微软雅黑" w:cs="微软雅黑"/>
          <w:color w:val="0000FF"/>
          <w:sz w:val="24"/>
          <w:szCs w:val="24"/>
          <w:bdr w:val="none" w:color="auto" w:sz="0" w:space="0"/>
          <w:shd w:val="clear" w:fill="F8F8F8"/>
        </w:rPr>
        <w:t>"1.0"</w:t>
      </w:r>
      <w:r>
        <w:rPr>
          <w:rFonts w:hint="eastAsia" w:ascii="微软雅黑" w:hAnsi="微软雅黑" w:eastAsia="微软雅黑" w:cs="微软雅黑"/>
          <w:color w:val="000000"/>
          <w:sz w:val="24"/>
          <w:szCs w:val="24"/>
          <w:bdr w:val="none" w:color="auto" w:sz="0" w:space="0"/>
          <w:shd w:val="clear" w:fill="F8F8F8"/>
        </w:rPr>
        <w:t> </w:t>
      </w:r>
      <w:r>
        <w:rPr>
          <w:rFonts w:hint="eastAsia" w:ascii="微软雅黑" w:hAnsi="微软雅黑" w:eastAsia="微软雅黑" w:cs="微软雅黑"/>
          <w:color w:val="FF0000"/>
          <w:sz w:val="24"/>
          <w:szCs w:val="24"/>
          <w:bdr w:val="none" w:color="auto" w:sz="0" w:space="0"/>
          <w:shd w:val="clear" w:fill="F8F8F8"/>
        </w:rPr>
        <w:t>id</w:t>
      </w:r>
      <w:r>
        <w:rPr>
          <w:rFonts w:hint="eastAsia" w:ascii="微软雅黑" w:hAnsi="微软雅黑" w:eastAsia="微软雅黑" w:cs="微软雅黑"/>
          <w:color w:val="000000"/>
          <w:sz w:val="24"/>
          <w:szCs w:val="24"/>
          <w:bdr w:val="none" w:color="auto" w:sz="0" w:space="0"/>
          <w:shd w:val="clear" w:fill="F8F8F8"/>
        </w:rPr>
        <w:t>=</w:t>
      </w:r>
      <w:r>
        <w:rPr>
          <w:rFonts w:hint="eastAsia" w:ascii="微软雅黑" w:hAnsi="微软雅黑" w:eastAsia="微软雅黑" w:cs="微软雅黑"/>
          <w:color w:val="0000FF"/>
          <w:sz w:val="24"/>
          <w:szCs w:val="24"/>
          <w:bdr w:val="none" w:color="auto" w:sz="0" w:space="0"/>
          <w:shd w:val="clear" w:fill="F8F8F8"/>
        </w:rPr>
        <w:t>"firstDubboService"</w:t>
      </w:r>
      <w:r>
        <w:rPr>
          <w:rFonts w:hint="eastAsia" w:ascii="微软雅黑" w:hAnsi="微软雅黑" w:eastAsia="微软雅黑" w:cs="微软雅黑"/>
          <w:color w:val="000000"/>
          <w:sz w:val="24"/>
          <w:szCs w:val="24"/>
          <w:bdr w:val="none" w:color="auto" w:sz="0" w:space="0"/>
          <w:shd w:val="clear" w:fill="F8F8F8"/>
        </w:rPr>
        <w:t> </w:t>
      </w:r>
      <w:r>
        <w:rPr>
          <w:rFonts w:hint="eastAsia" w:ascii="微软雅黑" w:hAnsi="微软雅黑" w:eastAsia="微软雅黑" w:cs="微软雅黑"/>
          <w:color w:val="FF0000"/>
          <w:sz w:val="24"/>
          <w:szCs w:val="24"/>
          <w:bdr w:val="none" w:color="auto" w:sz="0" w:space="0"/>
          <w:shd w:val="clear" w:fill="F8F8F8"/>
        </w:rPr>
        <w:t>url</w:t>
      </w:r>
      <w:r>
        <w:rPr>
          <w:rFonts w:hint="eastAsia" w:ascii="微软雅黑" w:hAnsi="微软雅黑" w:eastAsia="微软雅黑" w:cs="微软雅黑"/>
          <w:color w:val="000000"/>
          <w:sz w:val="24"/>
          <w:szCs w:val="24"/>
          <w:bdr w:val="none" w:color="auto" w:sz="0" w:space="0"/>
          <w:shd w:val="clear" w:fill="F8F8F8"/>
        </w:rPr>
        <w:t>=</w:t>
      </w:r>
      <w:r>
        <w:rPr>
          <w:rFonts w:hint="eastAsia" w:ascii="微软雅黑" w:hAnsi="微软雅黑" w:eastAsia="微软雅黑" w:cs="微软雅黑"/>
          <w:color w:val="0000FF"/>
          <w:sz w:val="24"/>
          <w:szCs w:val="24"/>
          <w:bdr w:val="none" w:color="auto" w:sz="0" w:space="0"/>
          <w:shd w:val="clear" w:fill="F8F8F8"/>
        </w:rPr>
        <w:t>"dubbo://127.0.0.1:20880/"</w:t>
      </w:r>
      <w:r>
        <w:rPr>
          <w:rFonts w:hint="eastAsia" w:ascii="微软雅黑" w:hAnsi="微软雅黑" w:eastAsia="微软雅黑" w:cs="微软雅黑"/>
          <w:b/>
          <w:color w:val="993300"/>
          <w:sz w:val="24"/>
          <w:szCs w:val="24"/>
          <w:bdr w:val="none" w:color="auto" w:sz="0" w:space="0"/>
          <w:shd w:val="clear" w:fill="F8F8F8"/>
        </w:rPr>
        <w:t>&gt;&lt;/dubbo:reference&gt;</w:t>
      </w:r>
      <w:r>
        <w:rPr>
          <w:rFonts w:hint="eastAsia" w:ascii="微软雅黑" w:hAnsi="微软雅黑" w:eastAsia="微软雅黑" w:cs="微软雅黑"/>
          <w:color w:val="000000"/>
          <w:sz w:val="24"/>
          <w:szCs w:val="24"/>
          <w:bdr w:val="none" w:color="auto" w:sz="0" w:space="0"/>
          <w:shd w:val="clear" w:fill="F8F8F8"/>
        </w:rPr>
        <w:t>  </w:t>
      </w:r>
    </w:p>
    <w:p>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注解配置方式引用，</w:t>
      </w:r>
    </w:p>
    <w:p>
      <w:pPr>
        <w:keepNext w:val="0"/>
        <w:keepLines w:val="0"/>
        <w:widowControl/>
        <w:numPr>
          <w:ilvl w:val="0"/>
          <w:numId w:val="6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8"/>
          <w:rFonts w:hint="eastAsia" w:ascii="微软雅黑" w:hAnsi="微软雅黑" w:eastAsia="微软雅黑" w:cs="微软雅黑"/>
          <w:color w:val="646464"/>
          <w:sz w:val="24"/>
          <w:szCs w:val="24"/>
          <w:bdr w:val="none" w:color="auto" w:sz="0" w:space="0"/>
          <w:shd w:val="clear" w:fill="FFFFFF"/>
        </w:rPr>
        <w:t>@Component</w:t>
      </w:r>
      <w:r>
        <w:rPr>
          <w:rFonts w:hint="eastAsia" w:ascii="微软雅黑" w:hAnsi="微软雅黑" w:eastAsia="微软雅黑" w:cs="微软雅黑"/>
          <w:color w:val="000000"/>
          <w:sz w:val="24"/>
          <w:szCs w:val="24"/>
          <w:bdr w:val="none" w:color="auto" w:sz="0" w:space="0"/>
          <w:shd w:val="clear" w:fill="FFFFFF"/>
        </w:rPr>
        <w:t>  </w:t>
      </w:r>
    </w:p>
    <w:p>
      <w:pPr>
        <w:keepNext w:val="0"/>
        <w:keepLines w:val="0"/>
        <w:widowControl/>
        <w:numPr>
          <w:ilvl w:val="0"/>
          <w:numId w:val="6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color w:val="006699"/>
          <w:sz w:val="24"/>
          <w:szCs w:val="24"/>
          <w:bdr w:val="none" w:color="auto" w:sz="0" w:space="0"/>
          <w:shd w:val="clear" w:fill="F8F8F8"/>
        </w:rPr>
        <w:t>public</w:t>
      </w:r>
      <w:r>
        <w:rPr>
          <w:rFonts w:hint="eastAsia" w:ascii="微软雅黑" w:hAnsi="微软雅黑" w:eastAsia="微软雅黑" w:cs="微软雅黑"/>
          <w:color w:val="000000"/>
          <w:sz w:val="24"/>
          <w:szCs w:val="24"/>
          <w:bdr w:val="none" w:color="auto" w:sz="0" w:space="0"/>
          <w:shd w:val="clear" w:fill="F8F8F8"/>
        </w:rPr>
        <w:t> </w:t>
      </w:r>
      <w:r>
        <w:rPr>
          <w:rStyle w:val="34"/>
          <w:rFonts w:hint="eastAsia" w:ascii="微软雅黑" w:hAnsi="微软雅黑" w:eastAsia="微软雅黑" w:cs="微软雅黑"/>
          <w:b/>
          <w:color w:val="006699"/>
          <w:sz w:val="24"/>
          <w:szCs w:val="24"/>
          <w:bdr w:val="none" w:color="auto" w:sz="0" w:space="0"/>
          <w:shd w:val="clear" w:fill="F8F8F8"/>
        </w:rPr>
        <w:t>class</w:t>
      </w:r>
      <w:r>
        <w:rPr>
          <w:rFonts w:hint="eastAsia" w:ascii="微软雅黑" w:hAnsi="微软雅黑" w:eastAsia="微软雅黑" w:cs="微软雅黑"/>
          <w:color w:val="000000"/>
          <w:sz w:val="24"/>
          <w:szCs w:val="24"/>
          <w:bdr w:val="none" w:color="auto" w:sz="0" w:space="0"/>
          <w:shd w:val="clear" w:fill="F8F8F8"/>
        </w:rPr>
        <w:t> Consumer  </w:t>
      </w:r>
    </w:p>
    <w:p>
      <w:pPr>
        <w:keepNext w:val="0"/>
        <w:keepLines w:val="0"/>
        <w:widowControl/>
        <w:numPr>
          <w:ilvl w:val="0"/>
          <w:numId w:val="6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bdr w:val="none" w:color="auto" w:sz="0" w:space="0"/>
          <w:shd w:val="clear" w:fill="FFFFFF"/>
        </w:rPr>
        <w:t>{  </w:t>
      </w:r>
    </w:p>
    <w:p>
      <w:pPr>
        <w:keepNext w:val="0"/>
        <w:keepLines w:val="0"/>
        <w:widowControl/>
        <w:numPr>
          <w:ilvl w:val="0"/>
          <w:numId w:val="6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w:t>
      </w:r>
      <w:r>
        <w:rPr>
          <w:rStyle w:val="38"/>
          <w:rFonts w:hint="eastAsia" w:ascii="微软雅黑" w:hAnsi="微软雅黑" w:eastAsia="微软雅黑" w:cs="微软雅黑"/>
          <w:color w:val="646464"/>
          <w:sz w:val="24"/>
          <w:szCs w:val="24"/>
          <w:bdr w:val="none" w:color="auto" w:sz="0" w:space="0"/>
          <w:shd w:val="clear" w:fill="F8F8F8"/>
        </w:rPr>
        <w:t>@Reference</w:t>
      </w:r>
      <w:r>
        <w:rPr>
          <w:rFonts w:hint="eastAsia" w:ascii="微软雅黑" w:hAnsi="微软雅黑" w:eastAsia="微软雅黑" w:cs="微软雅黑"/>
          <w:color w:val="000000"/>
          <w:sz w:val="24"/>
          <w:szCs w:val="24"/>
          <w:bdr w:val="none" w:color="auto" w:sz="0" w:space="0"/>
          <w:shd w:val="clear" w:fill="F8F8F8"/>
        </w:rPr>
        <w:t>(version=</w:t>
      </w:r>
      <w:r>
        <w:rPr>
          <w:rStyle w:val="37"/>
          <w:rFonts w:hint="eastAsia" w:ascii="微软雅黑" w:hAnsi="微软雅黑" w:eastAsia="微软雅黑" w:cs="微软雅黑"/>
          <w:color w:val="0000FF"/>
          <w:sz w:val="24"/>
          <w:szCs w:val="24"/>
          <w:bdr w:val="none" w:color="auto" w:sz="0" w:space="0"/>
          <w:shd w:val="clear" w:fill="F8F8F8"/>
        </w:rPr>
        <w:t>"1.0"</w:t>
      </w:r>
      <w:r>
        <w:rPr>
          <w:rFonts w:hint="eastAsia" w:ascii="微软雅黑" w:hAnsi="微软雅黑" w:eastAsia="微软雅黑" w:cs="微软雅黑"/>
          <w:color w:val="000000"/>
          <w:sz w:val="24"/>
          <w:szCs w:val="24"/>
          <w:bdr w:val="none" w:color="auto" w:sz="0" w:space="0"/>
          <w:shd w:val="clear" w:fill="F8F8F8"/>
        </w:rPr>
        <w:t>)  </w:t>
      </w:r>
    </w:p>
    <w:p>
      <w:pPr>
        <w:keepNext w:val="0"/>
        <w:keepLines w:val="0"/>
        <w:widowControl/>
        <w:numPr>
          <w:ilvl w:val="0"/>
          <w:numId w:val="6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bdr w:val="none" w:color="auto" w:sz="0" w:space="0"/>
          <w:shd w:val="clear" w:fill="FFFFFF"/>
        </w:rPr>
        <w:t>    </w:t>
      </w:r>
      <w:r>
        <w:rPr>
          <w:rStyle w:val="34"/>
          <w:rFonts w:hint="eastAsia" w:ascii="微软雅黑" w:hAnsi="微软雅黑" w:eastAsia="微软雅黑" w:cs="微软雅黑"/>
          <w:b/>
          <w:color w:val="006699"/>
          <w:sz w:val="24"/>
          <w:szCs w:val="24"/>
          <w:bdr w:val="none" w:color="auto" w:sz="0" w:space="0"/>
          <w:shd w:val="clear" w:fill="FFFFFF"/>
        </w:rPr>
        <w:t>private</w:t>
      </w:r>
      <w:r>
        <w:rPr>
          <w:rFonts w:hint="eastAsia" w:ascii="微软雅黑" w:hAnsi="微软雅黑" w:eastAsia="微软雅黑" w:cs="微软雅黑"/>
          <w:color w:val="000000"/>
          <w:sz w:val="24"/>
          <w:szCs w:val="24"/>
          <w:bdr w:val="none" w:color="auto" w:sz="0" w:space="0"/>
          <w:shd w:val="clear" w:fill="FFFFFF"/>
        </w:rPr>
        <w:t> FirstDubboService service;  </w:t>
      </w:r>
    </w:p>
    <w:p>
      <w:pPr>
        <w:keepNext w:val="0"/>
        <w:keepLines w:val="0"/>
        <w:widowControl/>
        <w:numPr>
          <w:ilvl w:val="0"/>
          <w:numId w:val="6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w:t>
      </w:r>
    </w:p>
    <w:p>
      <w:pPr>
        <w:keepNext w:val="0"/>
        <w:keepLines w:val="0"/>
        <w:widowControl/>
        <w:numPr>
          <w:ilvl w:val="0"/>
          <w:numId w:val="6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bdr w:val="none" w:color="auto" w:sz="0" w:space="0"/>
          <w:shd w:val="clear" w:fill="FFFFFF"/>
        </w:rPr>
        <w:t>    </w:t>
      </w:r>
      <w:r>
        <w:rPr>
          <w:rStyle w:val="34"/>
          <w:rFonts w:hint="eastAsia" w:ascii="微软雅黑" w:hAnsi="微软雅黑" w:eastAsia="微软雅黑" w:cs="微软雅黑"/>
          <w:b/>
          <w:color w:val="006699"/>
          <w:sz w:val="24"/>
          <w:szCs w:val="24"/>
          <w:bdr w:val="none" w:color="auto" w:sz="0" w:space="0"/>
          <w:shd w:val="clear" w:fill="FFFFFF"/>
        </w:rPr>
        <w:t>public</w:t>
      </w:r>
      <w:r>
        <w:rPr>
          <w:rFonts w:hint="eastAsia" w:ascii="微软雅黑" w:hAnsi="微软雅黑" w:eastAsia="微软雅黑" w:cs="微软雅黑"/>
          <w:color w:val="000000"/>
          <w:sz w:val="24"/>
          <w:szCs w:val="24"/>
          <w:bdr w:val="none" w:color="auto" w:sz="0" w:space="0"/>
          <w:shd w:val="clear" w:fill="FFFFFF"/>
        </w:rPr>
        <w:t> </w:t>
      </w:r>
      <w:r>
        <w:rPr>
          <w:rStyle w:val="34"/>
          <w:rFonts w:hint="eastAsia" w:ascii="微软雅黑" w:hAnsi="微软雅黑" w:eastAsia="微软雅黑" w:cs="微软雅黑"/>
          <w:b/>
          <w:color w:val="006699"/>
          <w:sz w:val="24"/>
          <w:szCs w:val="24"/>
          <w:bdr w:val="none" w:color="auto" w:sz="0" w:space="0"/>
          <w:shd w:val="clear" w:fill="FFFFFF"/>
        </w:rPr>
        <w:t>void</w:t>
      </w:r>
      <w:r>
        <w:rPr>
          <w:rFonts w:hint="eastAsia" w:ascii="微软雅黑" w:hAnsi="微软雅黑" w:eastAsia="微软雅黑" w:cs="微软雅黑"/>
          <w:color w:val="000000"/>
          <w:sz w:val="24"/>
          <w:szCs w:val="24"/>
          <w:bdr w:val="none" w:color="auto" w:sz="0" w:space="0"/>
          <w:shd w:val="clear" w:fill="FFFFFF"/>
        </w:rPr>
        <w:t> test()  </w:t>
      </w:r>
    </w:p>
    <w:p>
      <w:pPr>
        <w:keepNext w:val="0"/>
        <w:keepLines w:val="0"/>
        <w:widowControl/>
        <w:numPr>
          <w:ilvl w:val="0"/>
          <w:numId w:val="6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  </w:t>
      </w:r>
    </w:p>
    <w:p>
      <w:pPr>
        <w:keepNext w:val="0"/>
        <w:keepLines w:val="0"/>
        <w:widowControl/>
        <w:numPr>
          <w:ilvl w:val="0"/>
          <w:numId w:val="6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bdr w:val="none" w:color="auto" w:sz="0" w:space="0"/>
          <w:shd w:val="clear" w:fill="FFFFFF"/>
        </w:rPr>
        <w:t>        TestDto test = </w:t>
      </w:r>
      <w:r>
        <w:rPr>
          <w:rStyle w:val="34"/>
          <w:rFonts w:hint="eastAsia" w:ascii="微软雅黑" w:hAnsi="微软雅黑" w:eastAsia="微软雅黑" w:cs="微软雅黑"/>
          <w:b/>
          <w:color w:val="006699"/>
          <w:sz w:val="24"/>
          <w:szCs w:val="24"/>
          <w:bdr w:val="none" w:color="auto" w:sz="0" w:space="0"/>
          <w:shd w:val="clear" w:fill="FFFFFF"/>
        </w:rPr>
        <w:t>new</w:t>
      </w:r>
      <w:r>
        <w:rPr>
          <w:rFonts w:hint="eastAsia" w:ascii="微软雅黑" w:hAnsi="微软雅黑" w:eastAsia="微软雅黑" w:cs="微软雅黑"/>
          <w:color w:val="000000"/>
          <w:sz w:val="24"/>
          <w:szCs w:val="24"/>
          <w:bdr w:val="none" w:color="auto" w:sz="0" w:space="0"/>
          <w:shd w:val="clear" w:fill="FFFFFF"/>
        </w:rPr>
        <w:t> TestDto();  </w:t>
      </w:r>
    </w:p>
    <w:p>
      <w:pPr>
        <w:keepNext w:val="0"/>
        <w:keepLines w:val="0"/>
        <w:widowControl/>
        <w:numPr>
          <w:ilvl w:val="0"/>
          <w:numId w:val="6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test.setList(Arrays.asList(</w:t>
      </w:r>
      <w:r>
        <w:rPr>
          <w:rStyle w:val="34"/>
          <w:rFonts w:hint="eastAsia" w:ascii="微软雅黑" w:hAnsi="微软雅黑" w:eastAsia="微软雅黑" w:cs="微软雅黑"/>
          <w:b/>
          <w:color w:val="006699"/>
          <w:sz w:val="24"/>
          <w:szCs w:val="24"/>
          <w:bdr w:val="none" w:color="auto" w:sz="0" w:space="0"/>
          <w:shd w:val="clear" w:fill="F8F8F8"/>
        </w:rPr>
        <w:t>new</w:t>
      </w:r>
      <w:r>
        <w:rPr>
          <w:rFonts w:hint="eastAsia" w:ascii="微软雅黑" w:hAnsi="微软雅黑" w:eastAsia="微软雅黑" w:cs="微软雅黑"/>
          <w:color w:val="000000"/>
          <w:sz w:val="24"/>
          <w:szCs w:val="24"/>
          <w:bdr w:val="none" w:color="auto" w:sz="0" w:space="0"/>
          <w:shd w:val="clear" w:fill="F8F8F8"/>
        </w:rPr>
        <w:t> String[]{</w:t>
      </w:r>
      <w:r>
        <w:rPr>
          <w:rStyle w:val="37"/>
          <w:rFonts w:hint="eastAsia" w:ascii="微软雅黑" w:hAnsi="微软雅黑" w:eastAsia="微软雅黑" w:cs="微软雅黑"/>
          <w:color w:val="0000FF"/>
          <w:sz w:val="24"/>
          <w:szCs w:val="24"/>
          <w:bdr w:val="none" w:color="auto" w:sz="0" w:space="0"/>
          <w:shd w:val="clear" w:fill="F8F8F8"/>
        </w:rPr>
        <w:t>"a"</w:t>
      </w:r>
      <w:r>
        <w:rPr>
          <w:rFonts w:hint="eastAsia" w:ascii="微软雅黑" w:hAnsi="微软雅黑" w:eastAsia="微软雅黑" w:cs="微软雅黑"/>
          <w:color w:val="000000"/>
          <w:sz w:val="24"/>
          <w:szCs w:val="24"/>
          <w:bdr w:val="none" w:color="auto" w:sz="0" w:space="0"/>
          <w:shd w:val="clear" w:fill="F8F8F8"/>
        </w:rPr>
        <w:t>, </w:t>
      </w:r>
      <w:r>
        <w:rPr>
          <w:rStyle w:val="37"/>
          <w:rFonts w:hint="eastAsia" w:ascii="微软雅黑" w:hAnsi="微软雅黑" w:eastAsia="微软雅黑" w:cs="微软雅黑"/>
          <w:color w:val="0000FF"/>
          <w:sz w:val="24"/>
          <w:szCs w:val="24"/>
          <w:bdr w:val="none" w:color="auto" w:sz="0" w:space="0"/>
          <w:shd w:val="clear" w:fill="F8F8F8"/>
        </w:rPr>
        <w:t>"b"</w:t>
      </w:r>
      <w:r>
        <w:rPr>
          <w:rFonts w:hint="eastAsia" w:ascii="微软雅黑" w:hAnsi="微软雅黑" w:eastAsia="微软雅黑" w:cs="微软雅黑"/>
          <w:color w:val="000000"/>
          <w:sz w:val="24"/>
          <w:szCs w:val="24"/>
          <w:bdr w:val="none" w:color="auto" w:sz="0" w:space="0"/>
          <w:shd w:val="clear" w:fill="F8F8F8"/>
        </w:rPr>
        <w:t>}));  </w:t>
      </w:r>
    </w:p>
    <w:p>
      <w:pPr>
        <w:keepNext w:val="0"/>
        <w:keepLines w:val="0"/>
        <w:widowControl/>
        <w:numPr>
          <w:ilvl w:val="0"/>
          <w:numId w:val="6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bdr w:val="none" w:color="auto" w:sz="0" w:space="0"/>
          <w:shd w:val="clear" w:fill="FFFFFF"/>
        </w:rPr>
        <w:t>        test.setTest(</w:t>
      </w:r>
      <w:r>
        <w:rPr>
          <w:rStyle w:val="37"/>
          <w:rFonts w:hint="eastAsia" w:ascii="微软雅黑" w:hAnsi="微软雅黑" w:eastAsia="微软雅黑" w:cs="微软雅黑"/>
          <w:color w:val="0000FF"/>
          <w:sz w:val="24"/>
          <w:szCs w:val="24"/>
          <w:bdr w:val="none" w:color="auto" w:sz="0" w:space="0"/>
          <w:shd w:val="clear" w:fill="FFFFFF"/>
        </w:rPr>
        <w:t>"t"</w:t>
      </w:r>
      <w:r>
        <w:rPr>
          <w:rFonts w:hint="eastAsia" w:ascii="微软雅黑" w:hAnsi="微软雅黑" w:eastAsia="微软雅黑" w:cs="微软雅黑"/>
          <w:color w:val="000000"/>
          <w:sz w:val="24"/>
          <w:szCs w:val="24"/>
          <w:bdr w:val="none" w:color="auto" w:sz="0" w:space="0"/>
          <w:shd w:val="clear" w:fill="FFFFFF"/>
        </w:rPr>
        <w:t>);  </w:t>
      </w:r>
    </w:p>
    <w:p>
      <w:pPr>
        <w:keepNext w:val="0"/>
        <w:keepLines w:val="0"/>
        <w:widowControl/>
        <w:numPr>
          <w:ilvl w:val="0"/>
          <w:numId w:val="6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service.sayHello(test);  </w:t>
      </w:r>
    </w:p>
    <w:p>
      <w:pPr>
        <w:keepNext w:val="0"/>
        <w:keepLines w:val="0"/>
        <w:widowControl/>
        <w:numPr>
          <w:ilvl w:val="0"/>
          <w:numId w:val="6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bdr w:val="none" w:color="auto" w:sz="0" w:space="0"/>
          <w:shd w:val="clear" w:fill="FFFFFF"/>
        </w:rPr>
        <w:t>    }  </w:t>
      </w:r>
    </w:p>
    <w:p>
      <w:pPr>
        <w:keepNext w:val="0"/>
        <w:keepLines w:val="0"/>
        <w:widowControl/>
        <w:numPr>
          <w:ilvl w:val="0"/>
          <w:numId w:val="65"/>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w:t>
      </w:r>
    </w:p>
    <w:p>
      <w:pPr>
        <w:keepNext w:val="0"/>
        <w:keepLines w:val="0"/>
        <w:widowControl/>
        <w:suppressLineNumbers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Reference被识别的条件是spring bean实例对应的当前类中的field，如上是直接修饰spring bean当前类中的属性</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这个地方看了下源码，本应该支持当前类和父类中的public set方法，但是看起来是个BUG，Dubbo处理reference处部分源码如下</w:t>
      </w:r>
    </w:p>
    <w:p>
      <w:pPr>
        <w:keepNext w:val="0"/>
        <w:keepLines w:val="0"/>
        <w:widowControl/>
        <w:numPr>
          <w:ilvl w:val="0"/>
          <w:numId w:val="6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cs="微软雅黑"/>
          <w:b/>
          <w:color w:val="C0C0C0"/>
          <w:kern w:val="0"/>
          <w:sz w:val="24"/>
          <w:szCs w:val="24"/>
          <w:bdr w:val="none" w:color="auto" w:sz="0" w:space="0"/>
          <w:shd w:val="clear" w:fill="F8F8F8"/>
          <w:lang w:val="en-US" w:eastAsia="zh-CN" w:bidi="ar"/>
        </w:rPr>
        <w:t>=</w:t>
      </w:r>
      <w:r>
        <w:rPr>
          <w:rFonts w:hint="eastAsia" w:ascii="微软雅黑" w:hAnsi="微软雅黑" w:eastAsia="微软雅黑" w:cs="微软雅黑"/>
          <w:color w:val="000000"/>
          <w:sz w:val="24"/>
          <w:szCs w:val="24"/>
          <w:bdr w:val="none" w:color="auto" w:sz="0" w:space="0"/>
          <w:shd w:val="clear" w:fill="FFFFFF"/>
        </w:rPr>
        <w:t>Method[] methods = bean.getClass().getMethods();  </w:t>
      </w:r>
    </w:p>
    <w:p>
      <w:pPr>
        <w:keepNext w:val="0"/>
        <w:keepLines w:val="0"/>
        <w:widowControl/>
        <w:numPr>
          <w:ilvl w:val="0"/>
          <w:numId w:val="6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color w:val="006699"/>
          <w:sz w:val="24"/>
          <w:szCs w:val="24"/>
          <w:bdr w:val="none" w:color="auto" w:sz="0" w:space="0"/>
          <w:shd w:val="clear" w:fill="F8F8F8"/>
        </w:rPr>
        <w:t>for</w:t>
      </w:r>
      <w:r>
        <w:rPr>
          <w:rFonts w:hint="eastAsia" w:ascii="微软雅黑" w:hAnsi="微软雅黑" w:eastAsia="微软雅黑" w:cs="微软雅黑"/>
          <w:color w:val="000000"/>
          <w:sz w:val="24"/>
          <w:szCs w:val="24"/>
          <w:bdr w:val="none" w:color="auto" w:sz="0" w:space="0"/>
          <w:shd w:val="clear" w:fill="F8F8F8"/>
        </w:rPr>
        <w:t> (Method method : methods) {  </w:t>
      </w:r>
    </w:p>
    <w:p>
      <w:pPr>
        <w:keepNext w:val="0"/>
        <w:keepLines w:val="0"/>
        <w:widowControl/>
        <w:numPr>
          <w:ilvl w:val="0"/>
          <w:numId w:val="6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bdr w:val="none" w:color="auto" w:sz="0" w:space="0"/>
          <w:shd w:val="clear" w:fill="FFFFFF"/>
        </w:rPr>
        <w:t>    String name = method.getName();  </w:t>
      </w:r>
    </w:p>
    <w:p>
      <w:pPr>
        <w:keepNext w:val="0"/>
        <w:keepLines w:val="0"/>
        <w:widowControl/>
        <w:numPr>
          <w:ilvl w:val="0"/>
          <w:numId w:val="6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w:t>
      </w:r>
      <w:r>
        <w:rPr>
          <w:rStyle w:val="34"/>
          <w:rFonts w:hint="eastAsia" w:ascii="微软雅黑" w:hAnsi="微软雅黑" w:eastAsia="微软雅黑" w:cs="微软雅黑"/>
          <w:b/>
          <w:color w:val="006699"/>
          <w:sz w:val="24"/>
          <w:szCs w:val="24"/>
          <w:bdr w:val="none" w:color="auto" w:sz="0" w:space="0"/>
          <w:shd w:val="clear" w:fill="F8F8F8"/>
        </w:rPr>
        <w:t>if</w:t>
      </w:r>
      <w:r>
        <w:rPr>
          <w:rFonts w:hint="eastAsia" w:ascii="微软雅黑" w:hAnsi="微软雅黑" w:eastAsia="微软雅黑" w:cs="微软雅黑"/>
          <w:color w:val="000000"/>
          <w:sz w:val="24"/>
          <w:szCs w:val="24"/>
          <w:bdr w:val="none" w:color="auto" w:sz="0" w:space="0"/>
          <w:shd w:val="clear" w:fill="F8F8F8"/>
        </w:rPr>
        <w:t> (name.length() &gt; </w:t>
      </w:r>
      <w:r>
        <w:rPr>
          <w:rStyle w:val="35"/>
          <w:rFonts w:hint="eastAsia" w:ascii="微软雅黑" w:hAnsi="微软雅黑" w:eastAsia="微软雅黑" w:cs="微软雅黑"/>
          <w:color w:val="C00000"/>
          <w:sz w:val="24"/>
          <w:szCs w:val="24"/>
          <w:bdr w:val="none" w:color="auto" w:sz="0" w:space="0"/>
          <w:shd w:val="clear" w:fill="F8F8F8"/>
        </w:rPr>
        <w:t>3</w:t>
      </w:r>
      <w:r>
        <w:rPr>
          <w:rFonts w:hint="eastAsia" w:ascii="微软雅黑" w:hAnsi="微软雅黑" w:eastAsia="微软雅黑" w:cs="微软雅黑"/>
          <w:color w:val="000000"/>
          <w:sz w:val="24"/>
          <w:szCs w:val="24"/>
          <w:bdr w:val="none" w:color="auto" w:sz="0" w:space="0"/>
          <w:shd w:val="clear" w:fill="F8F8F8"/>
        </w:rPr>
        <w:t> &amp;&amp; name.startsWith(</w:t>
      </w:r>
      <w:r>
        <w:rPr>
          <w:rStyle w:val="37"/>
          <w:rFonts w:hint="eastAsia" w:ascii="微软雅黑" w:hAnsi="微软雅黑" w:eastAsia="微软雅黑" w:cs="微软雅黑"/>
          <w:color w:val="0000FF"/>
          <w:sz w:val="24"/>
          <w:szCs w:val="24"/>
          <w:bdr w:val="none" w:color="auto" w:sz="0" w:space="0"/>
          <w:shd w:val="clear" w:fill="F8F8F8"/>
        </w:rPr>
        <w:t>"set"</w:t>
      </w:r>
      <w:r>
        <w:rPr>
          <w:rFonts w:hint="eastAsia" w:ascii="微软雅黑" w:hAnsi="微软雅黑" w:eastAsia="微软雅黑" w:cs="微软雅黑"/>
          <w:color w:val="000000"/>
          <w:sz w:val="24"/>
          <w:szCs w:val="24"/>
          <w:bdr w:val="none" w:color="auto" w:sz="0" w:space="0"/>
          <w:shd w:val="clear" w:fill="F8F8F8"/>
        </w:rPr>
        <w:t>)  </w:t>
      </w:r>
    </w:p>
    <w:p>
      <w:pPr>
        <w:keepNext w:val="0"/>
        <w:keepLines w:val="0"/>
        <w:widowControl/>
        <w:numPr>
          <w:ilvl w:val="0"/>
          <w:numId w:val="6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bdr w:val="none" w:color="auto" w:sz="0" w:space="0"/>
          <w:shd w:val="clear" w:fill="FFFFFF"/>
        </w:rPr>
        <w:t>            &amp;&amp; method.getParameterTypes().length == </w:t>
      </w:r>
      <w:r>
        <w:rPr>
          <w:rStyle w:val="35"/>
          <w:rFonts w:hint="eastAsia" w:ascii="微软雅黑" w:hAnsi="微软雅黑" w:eastAsia="微软雅黑" w:cs="微软雅黑"/>
          <w:color w:val="C00000"/>
          <w:sz w:val="24"/>
          <w:szCs w:val="24"/>
          <w:bdr w:val="none" w:color="auto" w:sz="0" w:space="0"/>
          <w:shd w:val="clear" w:fill="FFFFFF"/>
        </w:rPr>
        <w:t>1</w:t>
      </w:r>
      <w:r>
        <w:rPr>
          <w:rFonts w:hint="eastAsia" w:ascii="微软雅黑" w:hAnsi="微软雅黑" w:eastAsia="微软雅黑" w:cs="微软雅黑"/>
          <w:color w:val="000000"/>
          <w:sz w:val="24"/>
          <w:szCs w:val="24"/>
          <w:bdr w:val="none" w:color="auto" w:sz="0" w:space="0"/>
          <w:shd w:val="clear" w:fill="FFFFFF"/>
        </w:rPr>
        <w:t>  </w:t>
      </w:r>
    </w:p>
    <w:p>
      <w:pPr>
        <w:keepNext w:val="0"/>
        <w:keepLines w:val="0"/>
        <w:widowControl/>
        <w:numPr>
          <w:ilvl w:val="0"/>
          <w:numId w:val="6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&amp;&amp; Modifier.isPublic(method.getModifiers())  </w:t>
      </w:r>
    </w:p>
    <w:p>
      <w:pPr>
        <w:keepNext w:val="0"/>
        <w:keepLines w:val="0"/>
        <w:widowControl/>
        <w:numPr>
          <w:ilvl w:val="0"/>
          <w:numId w:val="6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bdr w:val="none" w:color="auto" w:sz="0" w:space="0"/>
          <w:shd w:val="clear" w:fill="FFFFFF"/>
        </w:rPr>
        <w:t>            &amp;&amp; ! Modifier.isStatic(method.getModifiers())) {  </w:t>
      </w:r>
    </w:p>
    <w:p>
      <w:pPr>
        <w:keepNext w:val="0"/>
        <w:keepLines w:val="0"/>
        <w:widowControl/>
        <w:numPr>
          <w:ilvl w:val="0"/>
          <w:numId w:val="6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w:t>
      </w:r>
      <w:r>
        <w:rPr>
          <w:rStyle w:val="34"/>
          <w:rFonts w:hint="eastAsia" w:ascii="微软雅黑" w:hAnsi="微软雅黑" w:eastAsia="微软雅黑" w:cs="微软雅黑"/>
          <w:b/>
          <w:color w:val="006699"/>
          <w:sz w:val="24"/>
          <w:szCs w:val="24"/>
          <w:bdr w:val="none" w:color="auto" w:sz="0" w:space="0"/>
          <w:shd w:val="clear" w:fill="F8F8F8"/>
        </w:rPr>
        <w:t>try</w:t>
      </w:r>
      <w:r>
        <w:rPr>
          <w:rFonts w:hint="eastAsia" w:ascii="微软雅黑" w:hAnsi="微软雅黑" w:eastAsia="微软雅黑" w:cs="微软雅黑"/>
          <w:color w:val="000000"/>
          <w:sz w:val="24"/>
          <w:szCs w:val="24"/>
          <w:bdr w:val="none" w:color="auto" w:sz="0" w:space="0"/>
          <w:shd w:val="clear" w:fill="F8F8F8"/>
        </w:rPr>
        <w:t> {  </w:t>
      </w:r>
    </w:p>
    <w:p>
      <w:pPr>
        <w:keepNext w:val="0"/>
        <w:keepLines w:val="0"/>
        <w:widowControl/>
        <w:numPr>
          <w:ilvl w:val="0"/>
          <w:numId w:val="6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bdr w:val="none" w:color="auto" w:sz="0" w:space="0"/>
          <w:shd w:val="clear" w:fill="FFFFFF"/>
        </w:rPr>
        <w:t>            Reference reference = method.getAnnotation(Reference.</w:t>
      </w:r>
      <w:r>
        <w:rPr>
          <w:rStyle w:val="34"/>
          <w:rFonts w:hint="eastAsia" w:ascii="微软雅黑" w:hAnsi="微软雅黑" w:eastAsia="微软雅黑" w:cs="微软雅黑"/>
          <w:b/>
          <w:color w:val="006699"/>
          <w:sz w:val="24"/>
          <w:szCs w:val="24"/>
          <w:bdr w:val="none" w:color="auto" w:sz="0" w:space="0"/>
          <w:shd w:val="clear" w:fill="FFFFFF"/>
        </w:rPr>
        <w:t>class</w:t>
      </w:r>
      <w:r>
        <w:rPr>
          <w:rFonts w:hint="eastAsia" w:ascii="微软雅黑" w:hAnsi="微软雅黑" w:eastAsia="微软雅黑" w:cs="微软雅黑"/>
          <w:color w:val="000000"/>
          <w:sz w:val="24"/>
          <w:szCs w:val="24"/>
          <w:bdr w:val="none" w:color="auto" w:sz="0" w:space="0"/>
          <w:shd w:val="clear" w:fill="FFFFFF"/>
        </w:rPr>
        <w:t>);  </w:t>
      </w:r>
    </w:p>
    <w:p>
      <w:pPr>
        <w:keepNext w:val="0"/>
        <w:keepLines w:val="0"/>
        <w:widowControl/>
        <w:numPr>
          <w:ilvl w:val="0"/>
          <w:numId w:val="6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w:t>
      </w:r>
      <w:r>
        <w:rPr>
          <w:rStyle w:val="34"/>
          <w:rFonts w:hint="eastAsia" w:ascii="微软雅黑" w:hAnsi="微软雅黑" w:eastAsia="微软雅黑" w:cs="微软雅黑"/>
          <w:b/>
          <w:color w:val="006699"/>
          <w:sz w:val="24"/>
          <w:szCs w:val="24"/>
          <w:bdr w:val="none" w:color="auto" w:sz="0" w:space="0"/>
          <w:shd w:val="clear" w:fill="F8F8F8"/>
        </w:rPr>
        <w:t>if</w:t>
      </w:r>
      <w:r>
        <w:rPr>
          <w:rFonts w:hint="eastAsia" w:ascii="微软雅黑" w:hAnsi="微软雅黑" w:eastAsia="微软雅黑" w:cs="微软雅黑"/>
          <w:color w:val="000000"/>
          <w:sz w:val="24"/>
          <w:szCs w:val="24"/>
          <w:bdr w:val="none" w:color="auto" w:sz="0" w:space="0"/>
          <w:shd w:val="clear" w:fill="F8F8F8"/>
        </w:rPr>
        <w:t> (reference != </w:t>
      </w:r>
      <w:r>
        <w:rPr>
          <w:rStyle w:val="34"/>
          <w:rFonts w:hint="eastAsia" w:ascii="微软雅黑" w:hAnsi="微软雅黑" w:eastAsia="微软雅黑" w:cs="微软雅黑"/>
          <w:b/>
          <w:color w:val="006699"/>
          <w:sz w:val="24"/>
          <w:szCs w:val="24"/>
          <w:bdr w:val="none" w:color="auto" w:sz="0" w:space="0"/>
          <w:shd w:val="clear" w:fill="F8F8F8"/>
        </w:rPr>
        <w:t>null</w:t>
      </w:r>
      <w:r>
        <w:rPr>
          <w:rFonts w:hint="eastAsia" w:ascii="微软雅黑" w:hAnsi="微软雅黑" w:eastAsia="微软雅黑" w:cs="微软雅黑"/>
          <w:color w:val="000000"/>
          <w:sz w:val="24"/>
          <w:szCs w:val="24"/>
          <w:bdr w:val="none" w:color="auto" w:sz="0" w:space="0"/>
          <w:shd w:val="clear" w:fill="F8F8F8"/>
        </w:rPr>
        <w:t>) {  </w:t>
      </w:r>
    </w:p>
    <w:p>
      <w:pPr>
        <w:keepNext w:val="0"/>
        <w:keepLines w:val="0"/>
        <w:widowControl/>
        <w:numPr>
          <w:ilvl w:val="0"/>
          <w:numId w:val="6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bdr w:val="none" w:color="auto" w:sz="0" w:space="0"/>
          <w:shd w:val="clear" w:fill="FFFFFF"/>
        </w:rPr>
        <w:t>            Object value = refer(reference, method.getParameterTypes()[</w:t>
      </w:r>
      <w:r>
        <w:rPr>
          <w:rStyle w:val="35"/>
          <w:rFonts w:hint="eastAsia" w:ascii="微软雅黑" w:hAnsi="微软雅黑" w:eastAsia="微软雅黑" w:cs="微软雅黑"/>
          <w:color w:val="C00000"/>
          <w:sz w:val="24"/>
          <w:szCs w:val="24"/>
          <w:bdr w:val="none" w:color="auto" w:sz="0" w:space="0"/>
          <w:shd w:val="clear" w:fill="FFFFFF"/>
        </w:rPr>
        <w:t>0</w:t>
      </w:r>
      <w:r>
        <w:rPr>
          <w:rFonts w:hint="eastAsia" w:ascii="微软雅黑" w:hAnsi="微软雅黑" w:eastAsia="微软雅黑" w:cs="微软雅黑"/>
          <w:color w:val="000000"/>
          <w:sz w:val="24"/>
          <w:szCs w:val="24"/>
          <w:bdr w:val="none" w:color="auto" w:sz="0" w:space="0"/>
          <w:shd w:val="clear" w:fill="FFFFFF"/>
        </w:rPr>
        <w:t>]);  </w:t>
      </w:r>
    </w:p>
    <w:p>
      <w:pPr>
        <w:keepNext w:val="0"/>
        <w:keepLines w:val="0"/>
        <w:widowControl/>
        <w:numPr>
          <w:ilvl w:val="0"/>
          <w:numId w:val="6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w:t>
      </w:r>
      <w:r>
        <w:rPr>
          <w:rStyle w:val="34"/>
          <w:rFonts w:hint="eastAsia" w:ascii="微软雅黑" w:hAnsi="微软雅黑" w:eastAsia="微软雅黑" w:cs="微软雅黑"/>
          <w:b/>
          <w:color w:val="006699"/>
          <w:sz w:val="24"/>
          <w:szCs w:val="24"/>
          <w:bdr w:val="none" w:color="auto" w:sz="0" w:space="0"/>
          <w:shd w:val="clear" w:fill="F8F8F8"/>
        </w:rPr>
        <w:t>if</w:t>
      </w:r>
      <w:r>
        <w:rPr>
          <w:rFonts w:hint="eastAsia" w:ascii="微软雅黑" w:hAnsi="微软雅黑" w:eastAsia="微软雅黑" w:cs="微软雅黑"/>
          <w:color w:val="000000"/>
          <w:sz w:val="24"/>
          <w:szCs w:val="24"/>
          <w:bdr w:val="none" w:color="auto" w:sz="0" w:space="0"/>
          <w:shd w:val="clear" w:fill="F8F8F8"/>
        </w:rPr>
        <w:t> (value != </w:t>
      </w:r>
      <w:r>
        <w:rPr>
          <w:rStyle w:val="34"/>
          <w:rFonts w:hint="eastAsia" w:ascii="微软雅黑" w:hAnsi="微软雅黑" w:eastAsia="微软雅黑" w:cs="微软雅黑"/>
          <w:b/>
          <w:color w:val="006699"/>
          <w:sz w:val="24"/>
          <w:szCs w:val="24"/>
          <w:bdr w:val="none" w:color="auto" w:sz="0" w:space="0"/>
          <w:shd w:val="clear" w:fill="F8F8F8"/>
        </w:rPr>
        <w:t>null</w:t>
      </w:r>
      <w:r>
        <w:rPr>
          <w:rFonts w:hint="eastAsia" w:ascii="微软雅黑" w:hAnsi="微软雅黑" w:eastAsia="微软雅黑" w:cs="微软雅黑"/>
          <w:color w:val="000000"/>
          <w:sz w:val="24"/>
          <w:szCs w:val="24"/>
          <w:bdr w:val="none" w:color="auto" w:sz="0" w:space="0"/>
          <w:shd w:val="clear" w:fill="F8F8F8"/>
        </w:rPr>
        <w:t>) {  </w:t>
      </w:r>
    </w:p>
    <w:p>
      <w:pPr>
        <w:keepNext w:val="0"/>
        <w:keepLines w:val="0"/>
        <w:widowControl/>
        <w:numPr>
          <w:ilvl w:val="0"/>
          <w:numId w:val="6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bdr w:val="none" w:color="auto" w:sz="0" w:space="0"/>
          <w:shd w:val="clear" w:fill="FFFFFF"/>
        </w:rPr>
        <w:t>                method.invoke(bean, </w:t>
      </w:r>
      <w:r>
        <w:rPr>
          <w:rStyle w:val="34"/>
          <w:rFonts w:hint="eastAsia" w:ascii="微软雅黑" w:hAnsi="微软雅黑" w:eastAsia="微软雅黑" w:cs="微软雅黑"/>
          <w:b/>
          <w:color w:val="006699"/>
          <w:sz w:val="24"/>
          <w:szCs w:val="24"/>
          <w:bdr w:val="none" w:color="auto" w:sz="0" w:space="0"/>
          <w:shd w:val="clear" w:fill="FFFFFF"/>
        </w:rPr>
        <w:t>new</w:t>
      </w:r>
      <w:r>
        <w:rPr>
          <w:rFonts w:hint="eastAsia" w:ascii="微软雅黑" w:hAnsi="微软雅黑" w:eastAsia="微软雅黑" w:cs="微软雅黑"/>
          <w:color w:val="000000"/>
          <w:sz w:val="24"/>
          <w:szCs w:val="24"/>
          <w:bdr w:val="none" w:color="auto" w:sz="0" w:space="0"/>
          <w:shd w:val="clear" w:fill="FFFFFF"/>
        </w:rPr>
        <w:t> Object[] {  });</w:t>
      </w:r>
      <w:r>
        <w:rPr>
          <w:rStyle w:val="36"/>
          <w:rFonts w:hint="eastAsia" w:ascii="微软雅黑" w:hAnsi="微软雅黑" w:eastAsia="微软雅黑" w:cs="微软雅黑"/>
          <w:color w:val="008200"/>
          <w:sz w:val="24"/>
          <w:szCs w:val="24"/>
          <w:bdr w:val="none" w:color="auto" w:sz="0" w:space="0"/>
          <w:shd w:val="clear" w:fill="FFFFFF"/>
        </w:rPr>
        <w:t>//？？这里不是应该把value作为参数调用么，而且为什么上面if条件判断参数为1这里不传参数</w:t>
      </w:r>
      <w:r>
        <w:rPr>
          <w:rFonts w:hint="eastAsia" w:ascii="微软雅黑" w:hAnsi="微软雅黑" w:eastAsia="微软雅黑" w:cs="微软雅黑"/>
          <w:color w:val="000000"/>
          <w:sz w:val="24"/>
          <w:szCs w:val="24"/>
          <w:bdr w:val="none" w:color="auto" w:sz="0" w:space="0"/>
          <w:shd w:val="clear" w:fill="FFFFFF"/>
        </w:rPr>
        <w:t>  </w:t>
      </w:r>
    </w:p>
    <w:p>
      <w:pPr>
        <w:keepNext w:val="0"/>
        <w:keepLines w:val="0"/>
        <w:widowControl/>
        <w:numPr>
          <w:ilvl w:val="0"/>
          <w:numId w:val="6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  </w:t>
      </w:r>
    </w:p>
    <w:p>
      <w:pPr>
        <w:keepNext w:val="0"/>
        <w:keepLines w:val="0"/>
        <w:widowControl/>
        <w:numPr>
          <w:ilvl w:val="0"/>
          <w:numId w:val="6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bdr w:val="none" w:color="auto" w:sz="0" w:space="0"/>
          <w:shd w:val="clear" w:fill="FFFFFF"/>
        </w:rPr>
        <w:t>            }  </w:t>
      </w:r>
    </w:p>
    <w:p>
      <w:pPr>
        <w:keepNext w:val="0"/>
        <w:keepLines w:val="0"/>
        <w:widowControl/>
        <w:numPr>
          <w:ilvl w:val="0"/>
          <w:numId w:val="6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 </w:t>
      </w:r>
      <w:r>
        <w:rPr>
          <w:rStyle w:val="34"/>
          <w:rFonts w:hint="eastAsia" w:ascii="微软雅黑" w:hAnsi="微软雅黑" w:eastAsia="微软雅黑" w:cs="微软雅黑"/>
          <w:b/>
          <w:color w:val="006699"/>
          <w:sz w:val="24"/>
          <w:szCs w:val="24"/>
          <w:bdr w:val="none" w:color="auto" w:sz="0" w:space="0"/>
          <w:shd w:val="clear" w:fill="F8F8F8"/>
        </w:rPr>
        <w:t>catch</w:t>
      </w:r>
      <w:r>
        <w:rPr>
          <w:rFonts w:hint="eastAsia" w:ascii="微软雅黑" w:hAnsi="微软雅黑" w:eastAsia="微软雅黑" w:cs="微软雅黑"/>
          <w:color w:val="000000"/>
          <w:sz w:val="24"/>
          <w:szCs w:val="24"/>
          <w:bdr w:val="none" w:color="auto" w:sz="0" w:space="0"/>
          <w:shd w:val="clear" w:fill="F8F8F8"/>
        </w:rPr>
        <w:t> (Throwable e) {  </w:t>
      </w:r>
    </w:p>
    <w:p>
      <w:pPr>
        <w:keepNext w:val="0"/>
        <w:keepLines w:val="0"/>
        <w:widowControl/>
        <w:numPr>
          <w:ilvl w:val="0"/>
          <w:numId w:val="6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bdr w:val="none" w:color="auto" w:sz="0" w:space="0"/>
          <w:shd w:val="clear" w:fill="FFFFFF"/>
        </w:rPr>
        <w:t>            logger.error(</w:t>
      </w:r>
      <w:r>
        <w:rPr>
          <w:rStyle w:val="37"/>
          <w:rFonts w:hint="eastAsia" w:ascii="微软雅黑" w:hAnsi="微软雅黑" w:eastAsia="微软雅黑" w:cs="微软雅黑"/>
          <w:color w:val="0000FF"/>
          <w:sz w:val="24"/>
          <w:szCs w:val="24"/>
          <w:bdr w:val="none" w:color="auto" w:sz="0" w:space="0"/>
          <w:shd w:val="clear" w:fill="FFFFFF"/>
        </w:rPr>
        <w:t>"Failed to init remote service reference at method "</w:t>
      </w:r>
      <w:r>
        <w:rPr>
          <w:rFonts w:hint="eastAsia" w:ascii="微软雅黑" w:hAnsi="微软雅黑" w:eastAsia="微软雅黑" w:cs="微软雅黑"/>
          <w:color w:val="000000"/>
          <w:sz w:val="24"/>
          <w:szCs w:val="24"/>
          <w:bdr w:val="none" w:color="auto" w:sz="0" w:space="0"/>
          <w:shd w:val="clear" w:fill="FFFFFF"/>
        </w:rPr>
        <w:t> + name + </w:t>
      </w:r>
      <w:r>
        <w:rPr>
          <w:rStyle w:val="37"/>
          <w:rFonts w:hint="eastAsia" w:ascii="微软雅黑" w:hAnsi="微软雅黑" w:eastAsia="微软雅黑" w:cs="微软雅黑"/>
          <w:color w:val="0000FF"/>
          <w:sz w:val="24"/>
          <w:szCs w:val="24"/>
          <w:bdr w:val="none" w:color="auto" w:sz="0" w:space="0"/>
          <w:shd w:val="clear" w:fill="FFFFFF"/>
        </w:rPr>
        <w:t>" in class "</w:t>
      </w:r>
      <w:r>
        <w:rPr>
          <w:rFonts w:hint="eastAsia" w:ascii="微软雅黑" w:hAnsi="微软雅黑" w:eastAsia="微软雅黑" w:cs="微软雅黑"/>
          <w:color w:val="000000"/>
          <w:sz w:val="24"/>
          <w:szCs w:val="24"/>
          <w:bdr w:val="none" w:color="auto" w:sz="0" w:space="0"/>
          <w:shd w:val="clear" w:fill="FFFFFF"/>
        </w:rPr>
        <w:t> + bean.getClass().getName() + </w:t>
      </w:r>
      <w:r>
        <w:rPr>
          <w:rStyle w:val="37"/>
          <w:rFonts w:hint="eastAsia" w:ascii="微软雅黑" w:hAnsi="微软雅黑" w:eastAsia="微软雅黑" w:cs="微软雅黑"/>
          <w:color w:val="0000FF"/>
          <w:sz w:val="24"/>
          <w:szCs w:val="24"/>
          <w:bdr w:val="none" w:color="auto" w:sz="0" w:space="0"/>
          <w:shd w:val="clear" w:fill="FFFFFF"/>
        </w:rPr>
        <w:t>", cause: "</w:t>
      </w:r>
      <w:r>
        <w:rPr>
          <w:rFonts w:hint="eastAsia" w:ascii="微软雅黑" w:hAnsi="微软雅黑" w:eastAsia="微软雅黑" w:cs="微软雅黑"/>
          <w:color w:val="000000"/>
          <w:sz w:val="24"/>
          <w:szCs w:val="24"/>
          <w:bdr w:val="none" w:color="auto" w:sz="0" w:space="0"/>
          <w:shd w:val="clear" w:fill="FFFFFF"/>
        </w:rPr>
        <w:t> + e.getMessage(), e);  </w:t>
      </w:r>
    </w:p>
    <w:p>
      <w:pPr>
        <w:keepNext w:val="0"/>
        <w:keepLines w:val="0"/>
        <w:widowControl/>
        <w:numPr>
          <w:ilvl w:val="0"/>
          <w:numId w:val="6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  </w:t>
      </w:r>
    </w:p>
    <w:p>
      <w:pPr>
        <w:keepNext w:val="0"/>
        <w:keepLines w:val="0"/>
        <w:widowControl/>
        <w:numPr>
          <w:ilvl w:val="0"/>
          <w:numId w:val="6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bdr w:val="none" w:color="auto" w:sz="0" w:space="0"/>
          <w:shd w:val="clear" w:fill="FFFFFF"/>
        </w:rPr>
        <w:t>    }  </w:t>
      </w:r>
    </w:p>
    <w:p>
      <w:pPr>
        <w:keepNext w:val="0"/>
        <w:keepLines w:val="0"/>
        <w:widowControl/>
        <w:numPr>
          <w:ilvl w:val="0"/>
          <w:numId w:val="66"/>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  </w:t>
      </w:r>
    </w:p>
    <w:p>
      <w:pPr>
        <w:pStyle w:val="7"/>
        <w:rPr>
          <w:rFonts w:hint="eastAsia"/>
        </w:rPr>
      </w:pPr>
      <w:r>
        <w:rPr>
          <w:rFonts w:hint="eastAsia"/>
        </w:rPr>
        <w:t>6.监控中心</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如果使用Dubbo自带的监控中心，可通过简单配置即可，先通过github获得dubbo-monitor的源码，部署启动后在应用配置如下</w:t>
      </w:r>
    </w:p>
    <w:p>
      <w:pPr>
        <w:keepNext w:val="0"/>
        <w:keepLines w:val="0"/>
        <w:widowControl/>
        <w:numPr>
          <w:ilvl w:val="0"/>
          <w:numId w:val="67"/>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b/>
          <w:color w:val="993300"/>
          <w:sz w:val="24"/>
          <w:szCs w:val="24"/>
          <w:bdr w:val="none" w:color="auto" w:sz="0" w:space="0"/>
          <w:shd w:val="clear" w:fill="FFFFFF"/>
        </w:rPr>
        <w:t>&lt;dubbo:monitor</w:t>
      </w:r>
      <w:r>
        <w:rPr>
          <w:rFonts w:hint="eastAsia" w:ascii="微软雅黑" w:hAnsi="微软雅黑" w:eastAsia="微软雅黑" w:cs="微软雅黑"/>
          <w:color w:val="000000"/>
          <w:sz w:val="24"/>
          <w:szCs w:val="24"/>
          <w:bdr w:val="none" w:color="auto" w:sz="0" w:space="0"/>
          <w:shd w:val="clear" w:fill="FFFFFF"/>
        </w:rPr>
        <w:t> </w:t>
      </w:r>
      <w:r>
        <w:rPr>
          <w:rFonts w:hint="eastAsia" w:ascii="微软雅黑" w:hAnsi="微软雅黑" w:eastAsia="微软雅黑" w:cs="微软雅黑"/>
          <w:color w:val="FF0000"/>
          <w:sz w:val="24"/>
          <w:szCs w:val="24"/>
          <w:bdr w:val="none" w:color="auto" w:sz="0" w:space="0"/>
          <w:shd w:val="clear" w:fill="FFFFFF"/>
        </w:rPr>
        <w:t>protocol</w:t>
      </w:r>
      <w:r>
        <w:rPr>
          <w:rFonts w:hint="eastAsia" w:ascii="微软雅黑" w:hAnsi="微软雅黑" w:eastAsia="微软雅黑" w:cs="微软雅黑"/>
          <w:color w:val="000000"/>
          <w:sz w:val="24"/>
          <w:szCs w:val="24"/>
          <w:bdr w:val="none" w:color="auto" w:sz="0" w:space="0"/>
          <w:shd w:val="clear" w:fill="FFFFFF"/>
        </w:rPr>
        <w:t>=</w:t>
      </w:r>
      <w:r>
        <w:rPr>
          <w:rFonts w:hint="eastAsia" w:ascii="微软雅黑" w:hAnsi="微软雅黑" w:eastAsia="微软雅黑" w:cs="微软雅黑"/>
          <w:color w:val="0000FF"/>
          <w:sz w:val="24"/>
          <w:szCs w:val="24"/>
          <w:bdr w:val="none" w:color="auto" w:sz="0" w:space="0"/>
          <w:shd w:val="clear" w:fill="FFFFFF"/>
        </w:rPr>
        <w:t>"registry"</w:t>
      </w:r>
      <w:r>
        <w:rPr>
          <w:rFonts w:hint="eastAsia" w:ascii="微软雅黑" w:hAnsi="微软雅黑" w:eastAsia="微软雅黑" w:cs="微软雅黑"/>
          <w:color w:val="000000"/>
          <w:sz w:val="24"/>
          <w:szCs w:val="24"/>
          <w:bdr w:val="none" w:color="auto" w:sz="0" w:space="0"/>
          <w:shd w:val="clear" w:fill="FFFFFF"/>
        </w:rPr>
        <w:t> </w:t>
      </w:r>
      <w:r>
        <w:rPr>
          <w:rFonts w:hint="eastAsia" w:ascii="微软雅黑" w:hAnsi="微软雅黑" w:eastAsia="微软雅黑" w:cs="微软雅黑"/>
          <w:b/>
          <w:color w:val="993300"/>
          <w:sz w:val="24"/>
          <w:szCs w:val="24"/>
          <w:bdr w:val="none" w:color="auto" w:sz="0" w:space="0"/>
          <w:shd w:val="clear" w:fill="FFFFFF"/>
        </w:rPr>
        <w:t>/&gt;</w:t>
      </w:r>
      <w:r>
        <w:rPr>
          <w:rFonts w:hint="eastAsia" w:ascii="微软雅黑" w:hAnsi="微软雅黑" w:eastAsia="微软雅黑" w:cs="微软雅黑"/>
          <w:color w:val="000000"/>
          <w:sz w:val="24"/>
          <w:szCs w:val="24"/>
          <w:bdr w:val="none" w:color="auto" w:sz="0" w:space="0"/>
          <w:shd w:val="clear" w:fill="FFFFFF"/>
        </w:rPr>
        <w:t> </w:t>
      </w:r>
      <w:r>
        <w:rPr>
          <w:rFonts w:hint="eastAsia" w:ascii="微软雅黑" w:hAnsi="微软雅黑" w:eastAsia="微软雅黑" w:cs="微软雅黑"/>
          <w:color w:val="008200"/>
          <w:sz w:val="24"/>
          <w:szCs w:val="24"/>
          <w:bdr w:val="none" w:color="auto" w:sz="0" w:space="0"/>
          <w:shd w:val="clear" w:fill="FFFFFF"/>
        </w:rPr>
        <w:t>&lt;!--通过注册中心获取monitor地址后建立连接--&gt;</w:t>
      </w:r>
      <w:r>
        <w:rPr>
          <w:rFonts w:hint="eastAsia" w:ascii="微软雅黑" w:hAnsi="微软雅黑" w:eastAsia="微软雅黑" w:cs="微软雅黑"/>
          <w:color w:val="000000"/>
          <w:sz w:val="24"/>
          <w:szCs w:val="24"/>
          <w:bdr w:val="none" w:color="auto" w:sz="0" w:space="0"/>
          <w:shd w:val="clear" w:fill="FFFFFF"/>
        </w:rPr>
        <w:t>  </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wordWrap w:val="0"/>
        <w:spacing w:before="0" w:beforeAutospacing="0" w:after="0" w:afterAutospacing="0"/>
        <w:ind w:left="0" w:right="0"/>
        <w:jc w:val="left"/>
        <w:rPr>
          <w:rFonts w:hint="eastAsia" w:ascii="微软雅黑" w:hAnsi="微软雅黑" w:eastAsia="微软雅黑" w:cs="微软雅黑"/>
          <w:color w:val="C0C0C0"/>
          <w:sz w:val="24"/>
          <w:szCs w:val="24"/>
        </w:rPr>
      </w:pPr>
      <w:r>
        <w:rPr>
          <w:rFonts w:hint="eastAsia" w:ascii="微软雅黑" w:hAnsi="微软雅黑" w:eastAsia="微软雅黑" w:cs="微软雅黑"/>
          <w:b/>
          <w:color w:val="C0C0C0"/>
          <w:kern w:val="0"/>
          <w:sz w:val="24"/>
          <w:szCs w:val="24"/>
          <w:bdr w:val="none" w:color="auto" w:sz="0" w:space="0"/>
          <w:shd w:val="clear" w:fill="F8F8F8"/>
          <w:lang w:val="en-US" w:eastAsia="zh-CN" w:bidi="ar"/>
        </w:rPr>
        <w:t>[html]</w:t>
      </w:r>
      <w:r>
        <w:rPr>
          <w:rFonts w:hint="eastAsia" w:ascii="微软雅黑" w:hAnsi="微软雅黑" w:eastAsia="微软雅黑" w:cs="微软雅黑"/>
          <w:color w:val="C0C0C0"/>
          <w:kern w:val="0"/>
          <w:sz w:val="24"/>
          <w:szCs w:val="24"/>
          <w:bdr w:val="none" w:color="auto" w:sz="0" w:space="0"/>
          <w:shd w:val="clear" w:fill="F8F8F8"/>
          <w:lang w:val="en-US" w:eastAsia="zh-CN" w:bidi="ar"/>
        </w:rPr>
        <w:t> </w:t>
      </w:r>
      <w:r>
        <w:rPr>
          <w:rFonts w:hint="eastAsia" w:ascii="微软雅黑" w:hAnsi="微软雅黑" w:eastAsia="微软雅黑" w:cs="微软雅黑"/>
          <w:color w:val="6795B5"/>
          <w:kern w:val="0"/>
          <w:sz w:val="24"/>
          <w:szCs w:val="24"/>
          <w:u w:val="none"/>
          <w:bdr w:val="none" w:color="6CE26C" w:sz="0" w:space="0"/>
          <w:shd w:val="clear" w:fill="F8F8F8"/>
          <w:lang w:val="en-US" w:eastAsia="zh-CN" w:bidi="ar"/>
        </w:rPr>
        <w:fldChar w:fldCharType="begin"/>
      </w:r>
      <w:r>
        <w:rPr>
          <w:rFonts w:hint="eastAsia" w:ascii="微软雅黑" w:hAnsi="微软雅黑" w:eastAsia="微软雅黑" w:cs="微软雅黑"/>
          <w:color w:val="6795B5"/>
          <w:kern w:val="0"/>
          <w:sz w:val="24"/>
          <w:szCs w:val="24"/>
          <w:u w:val="none"/>
          <w:bdr w:val="none" w:color="6CE26C" w:sz="0" w:space="0"/>
          <w:shd w:val="clear" w:fill="F8F8F8"/>
          <w:lang w:val="en-US" w:eastAsia="zh-CN" w:bidi="ar"/>
        </w:rPr>
        <w:instrText xml:space="preserve"> HYPERLINK "https://blog.csdn.net/hzzhoushaoyu/article/details/43273099/" \o "view plain" </w:instrText>
      </w:r>
      <w:r>
        <w:rPr>
          <w:rFonts w:hint="eastAsia" w:ascii="微软雅黑" w:hAnsi="微软雅黑" w:eastAsia="微软雅黑" w:cs="微软雅黑"/>
          <w:color w:val="6795B5"/>
          <w:kern w:val="0"/>
          <w:sz w:val="24"/>
          <w:szCs w:val="24"/>
          <w:u w:val="none"/>
          <w:bdr w:val="none" w:color="6CE26C" w:sz="0" w:space="0"/>
          <w:shd w:val="clear" w:fill="F8F8F8"/>
          <w:lang w:val="en-US" w:eastAsia="zh-CN" w:bidi="ar"/>
        </w:rPr>
        <w:fldChar w:fldCharType="separate"/>
      </w:r>
      <w:r>
        <w:rPr>
          <w:rStyle w:val="21"/>
          <w:rFonts w:hint="eastAsia" w:ascii="微软雅黑" w:hAnsi="微软雅黑" w:eastAsia="微软雅黑" w:cs="微软雅黑"/>
          <w:color w:val="6795B5"/>
          <w:sz w:val="24"/>
          <w:szCs w:val="24"/>
          <w:u w:val="none"/>
          <w:bdr w:val="none" w:color="auto" w:sz="0" w:space="0"/>
          <w:shd w:val="clear" w:fill="F8F8F8"/>
        </w:rPr>
        <w:t>view plain</w:t>
      </w:r>
      <w:r>
        <w:rPr>
          <w:rFonts w:hint="eastAsia" w:ascii="微软雅黑" w:hAnsi="微软雅黑" w:eastAsia="微软雅黑" w:cs="微软雅黑"/>
          <w:color w:val="6795B5"/>
          <w:kern w:val="0"/>
          <w:sz w:val="24"/>
          <w:szCs w:val="24"/>
          <w:u w:val="none"/>
          <w:bdr w:val="none" w:color="6CE26C" w:sz="0" w:space="0"/>
          <w:shd w:val="clear" w:fill="F8F8F8"/>
          <w:lang w:val="en-US" w:eastAsia="zh-CN" w:bidi="ar"/>
        </w:rPr>
        <w:fldChar w:fldCharType="end"/>
      </w:r>
      <w:r>
        <w:rPr>
          <w:rFonts w:hint="eastAsia" w:ascii="微软雅黑" w:hAnsi="微软雅黑" w:eastAsia="微软雅黑" w:cs="微软雅黑"/>
          <w:color w:val="C0C0C0"/>
          <w:kern w:val="0"/>
          <w:sz w:val="24"/>
          <w:szCs w:val="24"/>
          <w:bdr w:val="none" w:color="auto" w:sz="0" w:space="0"/>
          <w:shd w:val="clear" w:fill="F8F8F8"/>
          <w:lang w:val="en-US" w:eastAsia="zh-CN" w:bidi="ar"/>
        </w:rPr>
        <w:t> </w:t>
      </w:r>
      <w:r>
        <w:rPr>
          <w:rFonts w:hint="eastAsia" w:ascii="微软雅黑" w:hAnsi="微软雅黑" w:eastAsia="微软雅黑" w:cs="微软雅黑"/>
          <w:color w:val="6795B5"/>
          <w:kern w:val="0"/>
          <w:sz w:val="24"/>
          <w:szCs w:val="24"/>
          <w:u w:val="none"/>
          <w:bdr w:val="none" w:color="auto" w:sz="0" w:space="0"/>
          <w:shd w:val="clear" w:fill="F8F8F8"/>
          <w:lang w:val="en-US" w:eastAsia="zh-CN" w:bidi="ar"/>
        </w:rPr>
        <w:fldChar w:fldCharType="begin"/>
      </w:r>
      <w:r>
        <w:rPr>
          <w:rFonts w:hint="eastAsia" w:ascii="微软雅黑" w:hAnsi="微软雅黑" w:eastAsia="微软雅黑" w:cs="微软雅黑"/>
          <w:color w:val="6795B5"/>
          <w:kern w:val="0"/>
          <w:sz w:val="24"/>
          <w:szCs w:val="24"/>
          <w:u w:val="none"/>
          <w:bdr w:val="none" w:color="auto" w:sz="0" w:space="0"/>
          <w:shd w:val="clear" w:fill="F8F8F8"/>
          <w:lang w:val="en-US" w:eastAsia="zh-CN" w:bidi="ar"/>
        </w:rPr>
        <w:instrText xml:space="preserve"> HYPERLINK "https://blog.csdn.net/hzzhoushaoyu/article/details/43273099/" \o "copy" </w:instrText>
      </w:r>
      <w:r>
        <w:rPr>
          <w:rFonts w:hint="eastAsia" w:ascii="微软雅黑" w:hAnsi="微软雅黑" w:eastAsia="微软雅黑" w:cs="微软雅黑"/>
          <w:color w:val="6795B5"/>
          <w:kern w:val="0"/>
          <w:sz w:val="24"/>
          <w:szCs w:val="24"/>
          <w:u w:val="none"/>
          <w:bdr w:val="none" w:color="auto" w:sz="0" w:space="0"/>
          <w:shd w:val="clear" w:fill="F8F8F8"/>
          <w:lang w:val="en-US" w:eastAsia="zh-CN" w:bidi="ar"/>
        </w:rPr>
        <w:fldChar w:fldCharType="separate"/>
      </w:r>
      <w:r>
        <w:rPr>
          <w:rStyle w:val="21"/>
          <w:rFonts w:hint="eastAsia" w:ascii="微软雅黑" w:hAnsi="微软雅黑" w:eastAsia="微软雅黑" w:cs="微软雅黑"/>
          <w:color w:val="6795B5"/>
          <w:sz w:val="24"/>
          <w:szCs w:val="24"/>
          <w:u w:val="none"/>
          <w:bdr w:val="none" w:color="auto" w:sz="0" w:space="0"/>
          <w:shd w:val="clear" w:fill="F8F8F8"/>
        </w:rPr>
        <w:t>copy</w:t>
      </w:r>
      <w:r>
        <w:rPr>
          <w:rFonts w:hint="eastAsia" w:ascii="微软雅黑" w:hAnsi="微软雅黑" w:eastAsia="微软雅黑" w:cs="微软雅黑"/>
          <w:color w:val="6795B5"/>
          <w:kern w:val="0"/>
          <w:sz w:val="24"/>
          <w:szCs w:val="24"/>
          <w:u w:val="none"/>
          <w:bdr w:val="none" w:color="auto" w:sz="0" w:space="0"/>
          <w:shd w:val="clear" w:fill="F8F8F8"/>
          <w:lang w:val="en-US" w:eastAsia="zh-CN" w:bidi="ar"/>
        </w:rPr>
        <w:fldChar w:fldCharType="end"/>
      </w:r>
    </w:p>
    <w:p>
      <w:pPr>
        <w:keepNext w:val="0"/>
        <w:keepLines w:val="0"/>
        <w:widowControl/>
        <w:numPr>
          <w:ilvl w:val="0"/>
          <w:numId w:val="68"/>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b/>
          <w:color w:val="993300"/>
          <w:sz w:val="24"/>
          <w:szCs w:val="24"/>
          <w:bdr w:val="none" w:color="auto" w:sz="0" w:space="0"/>
          <w:shd w:val="clear" w:fill="FFFFFF"/>
        </w:rPr>
        <w:t>&lt;dubbo:monitor</w:t>
      </w:r>
      <w:r>
        <w:rPr>
          <w:rFonts w:hint="eastAsia" w:ascii="微软雅黑" w:hAnsi="微软雅黑" w:eastAsia="微软雅黑" w:cs="微软雅黑"/>
          <w:color w:val="000000"/>
          <w:sz w:val="24"/>
          <w:szCs w:val="24"/>
          <w:bdr w:val="none" w:color="auto" w:sz="0" w:space="0"/>
          <w:shd w:val="clear" w:fill="FFFFFF"/>
        </w:rPr>
        <w:t> </w:t>
      </w:r>
      <w:r>
        <w:rPr>
          <w:rFonts w:hint="eastAsia" w:ascii="微软雅黑" w:hAnsi="微软雅黑" w:eastAsia="微软雅黑" w:cs="微软雅黑"/>
          <w:color w:val="FF0000"/>
          <w:sz w:val="24"/>
          <w:szCs w:val="24"/>
          <w:bdr w:val="none" w:color="auto" w:sz="0" w:space="0"/>
          <w:shd w:val="clear" w:fill="FFFFFF"/>
        </w:rPr>
        <w:t>address</w:t>
      </w:r>
      <w:r>
        <w:rPr>
          <w:rFonts w:hint="eastAsia" w:ascii="微软雅黑" w:hAnsi="微软雅黑" w:eastAsia="微软雅黑" w:cs="微软雅黑"/>
          <w:color w:val="000000"/>
          <w:sz w:val="24"/>
          <w:szCs w:val="24"/>
          <w:bdr w:val="none" w:color="auto" w:sz="0" w:space="0"/>
          <w:shd w:val="clear" w:fill="FFFFFF"/>
        </w:rPr>
        <w:t>=</w:t>
      </w:r>
      <w:r>
        <w:rPr>
          <w:rFonts w:hint="eastAsia" w:ascii="微软雅黑" w:hAnsi="微软雅黑" w:eastAsia="微软雅黑" w:cs="微软雅黑"/>
          <w:color w:val="0000FF"/>
          <w:sz w:val="24"/>
          <w:szCs w:val="24"/>
          <w:bdr w:val="none" w:color="auto" w:sz="0" w:space="0"/>
          <w:shd w:val="clear" w:fill="FFFFFF"/>
        </w:rPr>
        <w:t>"dubbo://127.0.0.1:7070/com.alibaba.dubbo.monitor.MonitorService"</w:t>
      </w:r>
      <w:r>
        <w:rPr>
          <w:rFonts w:hint="eastAsia" w:ascii="微软雅黑" w:hAnsi="微软雅黑" w:eastAsia="微软雅黑" w:cs="微软雅黑"/>
          <w:color w:val="000000"/>
          <w:sz w:val="24"/>
          <w:szCs w:val="24"/>
          <w:bdr w:val="none" w:color="auto" w:sz="0" w:space="0"/>
          <w:shd w:val="clear" w:fill="FFFFFF"/>
        </w:rPr>
        <w:t> </w:t>
      </w:r>
      <w:r>
        <w:rPr>
          <w:rFonts w:hint="eastAsia" w:ascii="微软雅黑" w:hAnsi="微软雅黑" w:eastAsia="微软雅黑" w:cs="微软雅黑"/>
          <w:b/>
          <w:color w:val="993300"/>
          <w:sz w:val="24"/>
          <w:szCs w:val="24"/>
          <w:bdr w:val="none" w:color="auto" w:sz="0" w:space="0"/>
          <w:shd w:val="clear" w:fill="FFFFFF"/>
        </w:rPr>
        <w:t>/&gt;</w:t>
      </w:r>
      <w:r>
        <w:rPr>
          <w:rFonts w:hint="eastAsia" w:ascii="微软雅黑" w:hAnsi="微软雅黑" w:eastAsia="微软雅黑" w:cs="微软雅黑"/>
          <w:color w:val="000000"/>
          <w:sz w:val="24"/>
          <w:szCs w:val="24"/>
          <w:bdr w:val="none" w:color="auto" w:sz="0" w:space="0"/>
          <w:shd w:val="clear" w:fill="FFFFFF"/>
        </w:rPr>
        <w:t> </w:t>
      </w:r>
      <w:r>
        <w:rPr>
          <w:rFonts w:hint="eastAsia" w:ascii="微软雅黑" w:hAnsi="微软雅黑" w:eastAsia="微软雅黑" w:cs="微软雅黑"/>
          <w:color w:val="008200"/>
          <w:sz w:val="24"/>
          <w:szCs w:val="24"/>
          <w:bdr w:val="none" w:color="auto" w:sz="0" w:space="0"/>
          <w:shd w:val="clear" w:fill="FFFFFF"/>
        </w:rPr>
        <w:t>&lt;!--绕过注册中心直连monitor，同consumer直连--&gt;</w:t>
      </w:r>
      <w:r>
        <w:rPr>
          <w:rFonts w:hint="eastAsia" w:ascii="微软雅黑" w:hAnsi="微软雅黑" w:eastAsia="微软雅黑" w:cs="微软雅黑"/>
          <w:color w:val="000000"/>
          <w:sz w:val="24"/>
          <w:szCs w:val="24"/>
          <w:bdr w:val="none" w:color="auto" w:sz="0" w:space="0"/>
          <w:shd w:val="clear" w:fill="FFFFFF"/>
        </w:rPr>
        <w:t>  </w:t>
      </w:r>
    </w:p>
    <w:p>
      <w:pPr>
        <w:pStyle w:val="7"/>
        <w:rPr>
          <w:rFonts w:hint="eastAsia"/>
        </w:rPr>
      </w:pPr>
      <w:r>
        <w:rPr>
          <w:rFonts w:hint="eastAsia"/>
        </w:rPr>
        <w:t>7.服务路由</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最重要辅助功能之一，可随时配置路由规则调整客户端调用策略，目前dubbo-admin中已提供基本路由规则的配置UI，到github下载源码部署后很容易找到地方，这里简单介绍下怎么用路由。</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下面是dubbo-admin的新建路由界面，可配置信息都在图片中有，</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比如现在我们有10.0.0.1~3三台消费者和10.0.0.4~6三台服务提供者，想让1和2调用4，3调用5和6的话，则可以配置两个规则，</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1.消费者IP：10.0.0.1,10.0.0.2 ；提供者IP：10.0.0.4</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2.消费者IP：10.0.0.3；提供者IP：10.0.0.5,10.0.0.6</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另外，IP地址支持结尾为*匹配所有，如10.0.0.*或者10.0.*等。</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不匹配的配置规则和匹配的配置规则是一致的。</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drawing>
          <wp:inline distT="0" distB="0" distL="114300" distR="114300">
            <wp:extent cx="3162300" cy="1790700"/>
            <wp:effectExtent l="0" t="0" r="0" b="0"/>
            <wp:docPr id="72"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0" descr="IMG_257"/>
                    <pic:cNvPicPr>
                      <a:picLocks noChangeAspect="1"/>
                    </pic:cNvPicPr>
                  </pic:nvPicPr>
                  <pic:blipFill>
                    <a:blip r:embed="rId57"/>
                    <a:stretch>
                      <a:fillRect/>
                    </a:stretch>
                  </pic:blipFill>
                  <pic:spPr>
                    <a:xfrm>
                      <a:off x="0" y="0"/>
                      <a:ext cx="3162300" cy="17907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配置完成后可在消费者标签页查看路由结果</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drawing>
          <wp:inline distT="0" distB="0" distL="114300" distR="114300">
            <wp:extent cx="2266950" cy="1666875"/>
            <wp:effectExtent l="0" t="0" r="0" b="9525"/>
            <wp:docPr id="73"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1" descr="IMG_258"/>
                    <pic:cNvPicPr>
                      <a:picLocks noChangeAspect="1"/>
                    </pic:cNvPicPr>
                  </pic:nvPicPr>
                  <pic:blipFill>
                    <a:blip r:embed="rId58"/>
                    <a:stretch>
                      <a:fillRect/>
                    </a:stretch>
                  </pic:blipFill>
                  <pic:spPr>
                    <a:xfrm>
                      <a:off x="0" y="0"/>
                      <a:ext cx="2266950" cy="1666875"/>
                    </a:xfrm>
                    <a:prstGeom prst="rect">
                      <a:avLst/>
                    </a:prstGeom>
                    <a:noFill/>
                    <a:ln w="9525">
                      <a:noFill/>
                    </a:ln>
                  </pic:spPr>
                </pic:pic>
              </a:graphicData>
            </a:graphic>
          </wp:inline>
        </w:drawing>
      </w:r>
    </w:p>
    <w:p>
      <w:pPr>
        <w:pStyle w:val="7"/>
        <w:rPr>
          <w:rFonts w:hint="eastAsia"/>
        </w:rPr>
      </w:pPr>
      <w:r>
        <w:rPr>
          <w:rFonts w:hint="eastAsia"/>
        </w:rPr>
        <w:t>8.负载均衡</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dubbo提供4种负载均衡方式:</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Random，随机，按权重配置随机概率，调用量越大分布越均匀，默认是这种方式</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RoundRobin，轮询，按权重设置轮询比例，如果存在比较慢的机器容易在这台机器的请求阻塞较多</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LeastActive，最少活跃调用数，不支持权重，只能根据自动识别的活跃数分配，不能灵活调配</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ConsistentHash，一致性hash，对相同参数的请求路由到一个服务提供者上，如果有类似灰度发布需求可采用</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dubbo的负载均衡机制是在客户端调用时通过内存中的服务方信息及配置的负责均衡策略选择，如果对自己系统没有一个全面认知，建议先采用random方式。</w:t>
      </w:r>
    </w:p>
    <w:p>
      <w:pPr>
        <w:pStyle w:val="7"/>
        <w:rPr>
          <w:rFonts w:hint="eastAsia"/>
        </w:rPr>
      </w:pPr>
      <w:r>
        <w:rPr>
          <w:rFonts w:hint="eastAsia"/>
        </w:rPr>
        <w:t>9.dubbo过滤器</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有需要自己实现dubbo过滤器的，可关注如下步骤：</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right="0" w:rightChars="0" w:firstLine="720" w:firstLineChars="0"/>
        <w:rPr>
          <w:rFonts w:hint="eastAsia" w:ascii="微软雅黑" w:hAnsi="微软雅黑" w:eastAsia="微软雅黑" w:cs="微软雅黑"/>
          <w:sz w:val="24"/>
          <w:szCs w:val="24"/>
        </w:rPr>
      </w:pPr>
      <w:r>
        <w:rPr>
          <w:rFonts w:hint="eastAsia" w:ascii="微软雅黑" w:hAnsi="微软雅黑" w:cs="微软雅黑"/>
          <w:sz w:val="24"/>
          <w:szCs w:val="24"/>
          <w:bdr w:val="none" w:color="auto" w:sz="0" w:space="0"/>
          <w:lang w:val="en-US" w:eastAsia="zh-CN"/>
        </w:rPr>
        <w:t>1.</w:t>
      </w:r>
      <w:r>
        <w:rPr>
          <w:rFonts w:hint="eastAsia" w:ascii="微软雅黑" w:hAnsi="微软雅黑" w:eastAsia="微软雅黑" w:cs="微软雅黑"/>
          <w:sz w:val="24"/>
          <w:szCs w:val="24"/>
          <w:bdr w:val="none" w:color="auto" w:sz="0" w:space="0"/>
        </w:rPr>
        <w:t>dubbo初始化过程加载META-INF/dubbo/internal/，META-INF/dubbo/，META-INF/services/三个路径(classloaderresource)下面的com.alibaba.dubbo.rpc.Filter文件</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cs="微软雅黑"/>
          <w:kern w:val="0"/>
          <w:sz w:val="24"/>
          <w:szCs w:val="24"/>
          <w:bdr w:val="none" w:color="auto" w:sz="0" w:space="0"/>
          <w:lang w:val="en-US" w:eastAsia="zh-CN" w:bidi="ar"/>
        </w:rPr>
        <w:t>2.</w:t>
      </w:r>
      <w:r>
        <w:rPr>
          <w:rFonts w:hint="eastAsia" w:ascii="微软雅黑" w:hAnsi="微软雅黑" w:eastAsia="微软雅黑" w:cs="微软雅黑"/>
          <w:kern w:val="0"/>
          <w:sz w:val="24"/>
          <w:szCs w:val="24"/>
          <w:bdr w:val="none" w:color="auto" w:sz="0" w:space="0"/>
          <w:lang w:val="en-US" w:eastAsia="zh-CN" w:bidi="ar"/>
        </w:rPr>
        <w:t>文件配置每行Name=FullClassName，必须是实现Filter接口</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cs="微软雅黑"/>
          <w:kern w:val="0"/>
          <w:sz w:val="24"/>
          <w:szCs w:val="24"/>
          <w:bdr w:val="none" w:color="auto" w:sz="0" w:space="0"/>
          <w:lang w:val="en-US" w:eastAsia="zh-CN" w:bidi="ar"/>
        </w:rPr>
        <w:t>3.</w:t>
      </w:r>
      <w:r>
        <w:rPr>
          <w:rFonts w:hint="eastAsia" w:ascii="微软雅黑" w:hAnsi="微软雅黑" w:eastAsia="微软雅黑" w:cs="微软雅黑"/>
          <w:kern w:val="0"/>
          <w:sz w:val="24"/>
          <w:szCs w:val="24"/>
          <w:bdr w:val="none" w:color="auto" w:sz="0" w:space="0"/>
          <w:lang w:val="en-US" w:eastAsia="zh-CN" w:bidi="ar"/>
        </w:rPr>
        <w:t>@Activate标注扩展能被自动激活</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cs="微软雅黑"/>
          <w:kern w:val="0"/>
          <w:sz w:val="24"/>
          <w:szCs w:val="24"/>
          <w:bdr w:val="none" w:color="auto" w:sz="0" w:space="0"/>
          <w:lang w:val="en-US" w:eastAsia="zh-CN" w:bidi="ar"/>
        </w:rPr>
        <w:t>4.</w:t>
      </w:r>
      <w:r>
        <w:rPr>
          <w:rFonts w:hint="eastAsia" w:ascii="微软雅黑" w:hAnsi="微软雅黑" w:eastAsia="微软雅黑" w:cs="微软雅黑"/>
          <w:kern w:val="0"/>
          <w:sz w:val="24"/>
          <w:szCs w:val="24"/>
          <w:bdr w:val="none" w:color="auto" w:sz="0" w:space="0"/>
          <w:lang w:val="en-US" w:eastAsia="zh-CN" w:bidi="ar"/>
        </w:rPr>
        <w:t>@Activate如果group（provider|consumer）匹配才被加载</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cs="微软雅黑"/>
          <w:kern w:val="0"/>
          <w:sz w:val="24"/>
          <w:szCs w:val="24"/>
          <w:bdr w:val="none" w:color="auto" w:sz="0" w:space="0"/>
          <w:lang w:val="en-US" w:eastAsia="zh-CN" w:bidi="ar"/>
        </w:rPr>
        <w:t>5.</w:t>
      </w:r>
      <w:r>
        <w:rPr>
          <w:rFonts w:hint="eastAsia" w:ascii="微软雅黑" w:hAnsi="微软雅黑" w:eastAsia="微软雅黑" w:cs="微软雅黑"/>
          <w:kern w:val="0"/>
          <w:sz w:val="24"/>
          <w:szCs w:val="24"/>
          <w:bdr w:val="none" w:color="auto" w:sz="0" w:space="0"/>
          <w:lang w:val="en-US" w:eastAsia="zh-CN" w:bidi="ar"/>
        </w:rPr>
        <w:t>@Activate的value字段标明过滤条件，不写则所有条件下都会被加载，写了则只有dubbo URL中包含该参数名且参数值不为空才被加载</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如下是dubbo rpc access log的过滤器，仅对服务提供方有效，且参数中需要带accesslog，也就是配置protocol或者serivce时配置的accesslog="d:/rpc_access.log"</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8"/>
          <w:rFonts w:hint="eastAsia" w:ascii="微软雅黑" w:hAnsi="微软雅黑" w:eastAsia="微软雅黑" w:cs="微软雅黑"/>
          <w:color w:val="646464"/>
          <w:sz w:val="24"/>
          <w:szCs w:val="24"/>
          <w:bdr w:val="none" w:color="auto" w:sz="0" w:space="0"/>
          <w:shd w:val="clear" w:fill="FFFFFF"/>
        </w:rPr>
        <w:t>@Activate</w:t>
      </w:r>
      <w:r>
        <w:rPr>
          <w:rFonts w:hint="eastAsia" w:ascii="微软雅黑" w:hAnsi="微软雅黑" w:eastAsia="微软雅黑" w:cs="微软雅黑"/>
          <w:color w:val="000000"/>
          <w:sz w:val="24"/>
          <w:szCs w:val="24"/>
          <w:bdr w:val="none" w:color="auto" w:sz="0" w:space="0"/>
          <w:shd w:val="clear" w:fill="FFFFFF"/>
        </w:rPr>
        <w:t>(group = Constants.PROVIDER, value = Constants.ACCESS_LOG_KEY)  </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Style w:val="34"/>
          <w:rFonts w:hint="eastAsia" w:ascii="微软雅黑" w:hAnsi="微软雅黑" w:eastAsia="微软雅黑" w:cs="微软雅黑"/>
          <w:b/>
          <w:color w:val="006699"/>
          <w:sz w:val="24"/>
          <w:szCs w:val="24"/>
          <w:bdr w:val="none" w:color="auto" w:sz="0" w:space="0"/>
          <w:shd w:val="clear" w:fill="F8F8F8"/>
        </w:rPr>
        <w:t>public</w:t>
      </w:r>
      <w:r>
        <w:rPr>
          <w:rFonts w:hint="eastAsia" w:ascii="微软雅黑" w:hAnsi="微软雅黑" w:eastAsia="微软雅黑" w:cs="微软雅黑"/>
          <w:color w:val="000000"/>
          <w:sz w:val="24"/>
          <w:szCs w:val="24"/>
          <w:bdr w:val="none" w:color="auto" w:sz="0" w:space="0"/>
          <w:shd w:val="clear" w:fill="F8F8F8"/>
        </w:rPr>
        <w:t> </w:t>
      </w:r>
      <w:r>
        <w:rPr>
          <w:rStyle w:val="34"/>
          <w:rFonts w:hint="eastAsia" w:ascii="微软雅黑" w:hAnsi="微软雅黑" w:eastAsia="微软雅黑" w:cs="微软雅黑"/>
          <w:b/>
          <w:color w:val="006699"/>
          <w:sz w:val="24"/>
          <w:szCs w:val="24"/>
          <w:bdr w:val="none" w:color="auto" w:sz="0" w:space="0"/>
          <w:shd w:val="clear" w:fill="F8F8F8"/>
        </w:rPr>
        <w:t>class</w:t>
      </w:r>
      <w:r>
        <w:rPr>
          <w:rFonts w:hint="eastAsia" w:ascii="微软雅黑" w:hAnsi="微软雅黑" w:eastAsia="微软雅黑" w:cs="微软雅黑"/>
          <w:color w:val="000000"/>
          <w:sz w:val="24"/>
          <w:szCs w:val="24"/>
          <w:bdr w:val="none" w:color="auto" w:sz="0" w:space="0"/>
          <w:shd w:val="clear" w:fill="F8F8F8"/>
        </w:rPr>
        <w:t> AccessLogFilter </w:t>
      </w:r>
      <w:r>
        <w:rPr>
          <w:rStyle w:val="34"/>
          <w:rFonts w:hint="eastAsia" w:ascii="微软雅黑" w:hAnsi="微软雅黑" w:eastAsia="微软雅黑" w:cs="微软雅黑"/>
          <w:b/>
          <w:color w:val="006699"/>
          <w:sz w:val="24"/>
          <w:szCs w:val="24"/>
          <w:bdr w:val="none" w:color="auto" w:sz="0" w:space="0"/>
          <w:shd w:val="clear" w:fill="F8F8F8"/>
        </w:rPr>
        <w:t>implements</w:t>
      </w:r>
      <w:r>
        <w:rPr>
          <w:rFonts w:hint="eastAsia" w:ascii="微软雅黑" w:hAnsi="微软雅黑" w:eastAsia="微软雅黑" w:cs="微软雅黑"/>
          <w:color w:val="000000"/>
          <w:sz w:val="24"/>
          <w:szCs w:val="24"/>
          <w:bdr w:val="none" w:color="auto" w:sz="0" w:space="0"/>
          <w:shd w:val="clear" w:fill="F8F8F8"/>
        </w:rPr>
        <w:t> Filter {  </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bdr w:val="none" w:color="auto" w:sz="0" w:space="0"/>
          <w:shd w:val="clear" w:fill="FFFFFF"/>
        </w:rPr>
        <w:t>}  </w:t>
      </w:r>
    </w:p>
    <w:p>
      <w:pPr>
        <w:pStyle w:val="7"/>
        <w:rPr>
          <w:rFonts w:hint="eastAsia"/>
        </w:rPr>
      </w:pPr>
      <w:r>
        <w:rPr>
          <w:rFonts w:hint="eastAsia"/>
        </w:rPr>
        <w:t>10.其他特性</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90" w:lineRule="atLeast"/>
        <w:ind w:left="0"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6795B5"/>
          <w:sz w:val="24"/>
          <w:szCs w:val="24"/>
          <w:u w:val="none"/>
          <w:bdr w:val="none" w:color="auto" w:sz="0" w:space="0"/>
        </w:rPr>
        <w:fldChar w:fldCharType="begin"/>
      </w:r>
      <w:r>
        <w:rPr>
          <w:rFonts w:hint="eastAsia" w:ascii="微软雅黑" w:hAnsi="微软雅黑" w:eastAsia="微软雅黑" w:cs="微软雅黑"/>
          <w:color w:val="6795B5"/>
          <w:sz w:val="24"/>
          <w:szCs w:val="24"/>
          <w:u w:val="none"/>
          <w:bdr w:val="none" w:color="auto" w:sz="0" w:space="0"/>
        </w:rPr>
        <w:instrText xml:space="preserve"> HYPERLINK "http://alibaba.github.io/dubbo-doc-static/User+Guide-zh.htm" \t "https://blog.csdn.net/hzzhoushaoyu/article/details/43273099/_blank" </w:instrText>
      </w:r>
      <w:r>
        <w:rPr>
          <w:rFonts w:hint="eastAsia" w:ascii="微软雅黑" w:hAnsi="微软雅黑" w:eastAsia="微软雅黑" w:cs="微软雅黑"/>
          <w:color w:val="6795B5"/>
          <w:sz w:val="24"/>
          <w:szCs w:val="24"/>
          <w:u w:val="none"/>
          <w:bdr w:val="none" w:color="auto" w:sz="0" w:space="0"/>
        </w:rPr>
        <w:fldChar w:fldCharType="separate"/>
      </w:r>
      <w:r>
        <w:rPr>
          <w:rStyle w:val="21"/>
          <w:rFonts w:hint="eastAsia" w:ascii="微软雅黑" w:hAnsi="微软雅黑" w:eastAsia="微软雅黑" w:cs="微软雅黑"/>
          <w:color w:val="6795B5"/>
          <w:sz w:val="24"/>
          <w:szCs w:val="24"/>
          <w:u w:val="none"/>
          <w:bdr w:val="none" w:color="auto" w:sz="0" w:space="0"/>
        </w:rPr>
        <w:t>http://alibaba.github.io/dubbo-doc-static/User+Guide-zh.htm#UserGuide-zh-%</w:t>
      </w:r>
      <w:r>
        <w:rPr>
          <w:rFonts w:hint="eastAsia" w:ascii="微软雅黑" w:hAnsi="微软雅黑" w:eastAsia="微软雅黑" w:cs="微软雅黑"/>
          <w:color w:val="6795B5"/>
          <w:sz w:val="24"/>
          <w:szCs w:val="24"/>
          <w:u w:val="none"/>
          <w:bdr w:val="none" w:color="auto" w:sz="0" w:space="0"/>
        </w:rPr>
        <w:fldChar w:fldCharType="end"/>
      </w:r>
      <w:r>
        <w:rPr>
          <w:rFonts w:hint="eastAsia" w:ascii="微软雅黑" w:hAnsi="微软雅黑" w:eastAsia="微软雅黑" w:cs="微软雅黑"/>
          <w:color w:val="6795B5"/>
          <w:sz w:val="24"/>
          <w:szCs w:val="24"/>
          <w:u w:val="none"/>
          <w:bdr w:val="none" w:color="auto" w:sz="0" w:space="0"/>
        </w:rPr>
        <w:fldChar w:fldCharType="begin"/>
      </w:r>
      <w:r>
        <w:rPr>
          <w:rFonts w:hint="eastAsia" w:ascii="微软雅黑" w:hAnsi="微软雅黑" w:eastAsia="微软雅黑" w:cs="微软雅黑"/>
          <w:color w:val="6795B5"/>
          <w:sz w:val="24"/>
          <w:szCs w:val="24"/>
          <w:u w:val="none"/>
          <w:bdr w:val="none" w:color="auto" w:sz="0" w:space="0"/>
        </w:rPr>
        <w:instrText xml:space="preserve"> HYPERLINK "http://alibaba.github.io/dubbo-doc-static/User+Guide-zh.htm" \t "https://blog.csdn.net/hzzhoushaoyu/article/details/43273099/_blank" </w:instrText>
      </w:r>
      <w:r>
        <w:rPr>
          <w:rFonts w:hint="eastAsia" w:ascii="微软雅黑" w:hAnsi="微软雅黑" w:eastAsia="微软雅黑" w:cs="微软雅黑"/>
          <w:color w:val="6795B5"/>
          <w:sz w:val="24"/>
          <w:szCs w:val="24"/>
          <w:u w:val="none"/>
          <w:bdr w:val="none" w:color="auto" w:sz="0" w:space="0"/>
        </w:rPr>
        <w:fldChar w:fldCharType="separate"/>
      </w:r>
      <w:r>
        <w:rPr>
          <w:rStyle w:val="21"/>
          <w:rFonts w:hint="eastAsia" w:ascii="微软雅黑" w:hAnsi="微软雅黑" w:eastAsia="微软雅黑" w:cs="微软雅黑"/>
          <w:color w:val="6795B5"/>
          <w:sz w:val="24"/>
          <w:szCs w:val="24"/>
          <w:u w:val="none"/>
          <w:bdr w:val="none" w:color="auto" w:sz="0" w:space="0"/>
        </w:rPr>
        <w:t>3Cdubbo%3Amonitor%2F%3E</w:t>
      </w:r>
      <w:r>
        <w:rPr>
          <w:rFonts w:hint="eastAsia" w:ascii="微软雅黑" w:hAnsi="微软雅黑" w:eastAsia="微软雅黑" w:cs="微软雅黑"/>
          <w:color w:val="6795B5"/>
          <w:sz w:val="24"/>
          <w:szCs w:val="24"/>
          <w:u w:val="none"/>
          <w:bdr w:val="none" w:color="auto" w:sz="0" w:space="0"/>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可关注以上链接内容，dubbo提供较多的辅助功能特性，大多目前我们暂时未使用到，后续我们这边关注到的两个特性可能会再引进来使用：</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结果缓存，省得自己再去写一个缓存，对缓存没有特殊要求的话直接使用dubbo的好了</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分组合并，对RPC接口不同的实现方式分别调用然后合并结果的一种调用模式，比如我们要查用户是否合法，一种我们要查是否在黑名单，同时我们还要关注登录信息是否异常，然后合并结果</w:t>
      </w:r>
    </w:p>
    <w:p>
      <w:pPr>
        <w:pStyle w:val="6"/>
        <w:rPr>
          <w:rFonts w:hint="eastAsia"/>
        </w:rPr>
      </w:pPr>
      <w:r>
        <w:rPr>
          <w:rFonts w:hint="eastAsia"/>
        </w:rPr>
        <w:t>四、前车之鉴</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这个主要是在整个学习及使用过程中记录的，以及一些同事在初识过程问过我的，这边做了整理然后直接列举在下面：</w:t>
      </w:r>
    </w:p>
    <w:p>
      <w:pPr>
        <w:pStyle w:val="7"/>
        <w:rPr>
          <w:rFonts w:hint="eastAsia"/>
        </w:rPr>
      </w:pPr>
      <w:r>
        <w:rPr>
          <w:rFonts w:hint="eastAsia"/>
        </w:rPr>
        <w:t>1.服务版本号</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引用只会找相应版本的服务</w:t>
      </w:r>
    </w:p>
    <w:p>
      <w:pPr>
        <w:keepNext w:val="0"/>
        <w:keepLines w:val="0"/>
        <w:widowControl/>
        <w:numPr>
          <w:ilvl w:val="0"/>
          <w:numId w:val="7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bdr w:val="none" w:color="auto" w:sz="0" w:space="0"/>
          <w:shd w:val="clear" w:fill="FFFFFF"/>
        </w:rPr>
        <w:t>&lt;dubbo:serviceinterface=“com.xxx.XxxService” ref=“xxxService” version=“</w:t>
      </w:r>
      <w:r>
        <w:rPr>
          <w:rStyle w:val="35"/>
          <w:rFonts w:hint="eastAsia" w:ascii="微软雅黑" w:hAnsi="微软雅黑" w:eastAsia="微软雅黑" w:cs="微软雅黑"/>
          <w:color w:val="C00000"/>
          <w:sz w:val="24"/>
          <w:szCs w:val="24"/>
          <w:bdr w:val="none" w:color="auto" w:sz="0" w:space="0"/>
          <w:shd w:val="clear" w:fill="FFFFFF"/>
        </w:rPr>
        <w:t>1.0</w:t>
      </w:r>
      <w:r>
        <w:rPr>
          <w:rFonts w:hint="eastAsia" w:ascii="微软雅黑" w:hAnsi="微软雅黑" w:eastAsia="微软雅黑" w:cs="微软雅黑"/>
          <w:color w:val="000000"/>
          <w:sz w:val="24"/>
          <w:szCs w:val="24"/>
          <w:bdr w:val="none" w:color="auto" w:sz="0" w:space="0"/>
          <w:shd w:val="clear" w:fill="FFFFFF"/>
        </w:rPr>
        <w:t>” /&gt;  </w:t>
      </w:r>
    </w:p>
    <w:p>
      <w:pPr>
        <w:keepNext w:val="0"/>
        <w:keepLines w:val="0"/>
        <w:widowControl/>
        <w:numPr>
          <w:ilvl w:val="0"/>
          <w:numId w:val="7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color w:val="000000"/>
          <w:sz w:val="24"/>
          <w:szCs w:val="24"/>
          <w:bdr w:val="none" w:color="auto" w:sz="0" w:space="0"/>
          <w:shd w:val="clear" w:fill="F8F8F8"/>
        </w:rPr>
        <w:t>&lt;dubbo:referenceid=“xxxService” </w:t>
      </w:r>
      <w:r>
        <w:rPr>
          <w:rStyle w:val="34"/>
          <w:rFonts w:hint="eastAsia" w:ascii="微软雅黑" w:hAnsi="微软雅黑" w:eastAsia="微软雅黑" w:cs="微软雅黑"/>
          <w:b/>
          <w:color w:val="006699"/>
          <w:sz w:val="24"/>
          <w:szCs w:val="24"/>
          <w:bdr w:val="none" w:color="auto" w:sz="0" w:space="0"/>
          <w:shd w:val="clear" w:fill="F8F8F8"/>
        </w:rPr>
        <w:t>interface</w:t>
      </w:r>
      <w:r>
        <w:rPr>
          <w:rFonts w:hint="eastAsia" w:ascii="微软雅黑" w:hAnsi="微软雅黑" w:eastAsia="微软雅黑" w:cs="微软雅黑"/>
          <w:color w:val="000000"/>
          <w:sz w:val="24"/>
          <w:szCs w:val="24"/>
          <w:bdr w:val="none" w:color="auto" w:sz="0" w:space="0"/>
          <w:shd w:val="clear" w:fill="F8F8F8"/>
        </w:rPr>
        <w:t>=“com.xxx.XxxService” version=“</w:t>
      </w:r>
      <w:r>
        <w:rPr>
          <w:rStyle w:val="35"/>
          <w:rFonts w:hint="eastAsia" w:ascii="微软雅黑" w:hAnsi="微软雅黑" w:eastAsia="微软雅黑" w:cs="微软雅黑"/>
          <w:color w:val="C00000"/>
          <w:sz w:val="24"/>
          <w:szCs w:val="24"/>
          <w:bdr w:val="none" w:color="auto" w:sz="0" w:space="0"/>
          <w:shd w:val="clear" w:fill="F8F8F8"/>
        </w:rPr>
        <w:t>1.0</w:t>
      </w:r>
      <w:r>
        <w:rPr>
          <w:rFonts w:hint="eastAsia" w:ascii="微软雅黑" w:hAnsi="微软雅黑" w:eastAsia="微软雅黑" w:cs="微软雅黑"/>
          <w:color w:val="000000"/>
          <w:sz w:val="24"/>
          <w:szCs w:val="24"/>
          <w:bdr w:val="none" w:color="auto" w:sz="0" w:space="0"/>
          <w:shd w:val="clear" w:fill="F8F8F8"/>
        </w:rPr>
        <w:t>”/&gt;  </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为了今后更换接口定义发布在线时，可不停机发布，使用版本号</w:t>
      </w:r>
    </w:p>
    <w:p>
      <w:pPr>
        <w:pStyle w:val="7"/>
        <w:rPr>
          <w:rFonts w:hint="eastAsia"/>
        </w:rPr>
      </w:pPr>
      <w:r>
        <w:rPr>
          <w:rFonts w:hint="eastAsia"/>
        </w:rPr>
        <w:t>2.暴露一个内网一个外网IP问题</w:t>
      </w:r>
    </w:p>
    <w:p>
      <w:pPr>
        <w:pStyle w:val="16"/>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eastAsia" w:ascii="微软雅黑" w:hAnsi="微软雅黑" w:eastAsia="微软雅黑" w:cs="微软雅黑"/>
          <w:color w:val="4F4F4F"/>
          <w:sz w:val="24"/>
          <w:szCs w:val="24"/>
        </w:rPr>
      </w:pPr>
      <w:del w:id="0">
        <w:r>
          <w:rPr>
            <w:rFonts w:hint="eastAsia" w:ascii="微软雅黑" w:hAnsi="微软雅黑" w:eastAsia="微软雅黑" w:cs="微软雅黑"/>
            <w:color w:val="4F4F4F"/>
            <w:sz w:val="24"/>
            <w:szCs w:val="24"/>
            <w:bdr w:val="none" w:color="auto" w:sz="0" w:space="0"/>
          </w:rPr>
          <w:delText>为了在测试环境提供一个内网访问的地址和一个办公区访问的地址。</w:delText>
        </w:r>
      </w:del>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del w:id="1">
        <w:r>
          <w:rPr>
            <w:rFonts w:hint="eastAsia" w:ascii="微软雅黑" w:hAnsi="微软雅黑" w:eastAsia="微软雅黑" w:cs="微软雅黑"/>
            <w:kern w:val="0"/>
            <w:sz w:val="24"/>
            <w:szCs w:val="24"/>
            <w:bdr w:val="none" w:color="auto" w:sz="0" w:space="0"/>
            <w:lang w:val="en-US" w:eastAsia="zh-CN" w:bidi="ar"/>
          </w:rPr>
          <w:delText>•增加一个指定IP为内网地址的服务协议</w:delText>
        </w:r>
      </w:del>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del w:id="2">
        <w:r>
          <w:rPr>
            <w:rFonts w:hint="eastAsia" w:ascii="微软雅黑" w:hAnsi="微软雅黑" w:eastAsia="微软雅黑" w:cs="微软雅黑"/>
            <w:kern w:val="0"/>
            <w:sz w:val="24"/>
            <w:szCs w:val="24"/>
            <w:bdr w:val="none" w:color="auto" w:sz="0" w:space="0"/>
            <w:lang w:val="en-US" w:eastAsia="zh-CN" w:bidi="ar"/>
          </w:rPr>
          <w:delText>•增加一个不指定IP的服务协议，但是在/etc/hosts中hostname对应的IP要为外网IP</w:delText>
        </w:r>
      </w:del>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p>
    <w:p>
      <w:pPr>
        <w:keepNext w:val="0"/>
        <w:keepLines w:val="0"/>
        <w:widowControl/>
        <w:suppressLineNumbers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上面这种方案是一开始使用的方案，后面发现dubbo在启动过程无论是否配路由还是会一个个去连接，虽然不影响启动，但是由于存在超时所以会影响启动时间，而且每台机器还得特别配置指定IP，后面使用另外一套方案：</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60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服务不配置ip，绑定到0.0.0.0，自动获取保证获取到是内网IP注册到注册中心即可，如果不是想要的IP，可以在/etc/hosts中通过绑定Hostname指定IP</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60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内网访问方式通过注册中心或者直连指定内网IP和端口</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60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外网访问方式通过直连指定外网IP和端口</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使用这种方式需要注意做好防火墙控制等，比如在线默认也是不指定IP，会绑定在0.0.0.0，如果非法人员知道调用的外网IP和端口，而且可以直接访问就麻烦了（如果在应用中做IP拦截也成，需要注意有防范措施）。</w:t>
      </w:r>
    </w:p>
    <w:p>
      <w:pPr>
        <w:pStyle w:val="7"/>
        <w:rPr>
          <w:rFonts w:hint="eastAsia"/>
        </w:rPr>
      </w:pPr>
      <w:r>
        <w:rPr>
          <w:rFonts w:hint="eastAsia"/>
        </w:rPr>
        <w:t>3.dubbo reference注解问题</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前文介绍使用时已经提到过，@Reference只能在spring bean实例对应的当前类中使用，暂时无法在父类使用；如果确实要在父类声明一个引用，可通过配置文件配置dubbo:reference，然后在需要引用的地方跟引用spring bean一样就行</w:t>
      </w:r>
    </w:p>
    <w:p>
      <w:pPr>
        <w:pStyle w:val="7"/>
        <w:rPr>
          <w:rFonts w:hint="eastAsia"/>
        </w:rPr>
      </w:pPr>
      <w:bookmarkStart w:id="18" w:name="t17"/>
      <w:bookmarkEnd w:id="18"/>
      <w:r>
        <w:rPr>
          <w:rFonts w:hint="eastAsia"/>
        </w:rPr>
        <w:t>4.服务超时问题</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目前如果存在超时，情况基本都在如下几点：</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客户端耗时大，也就是超时异常时的client elapsed xxx，这个是从创建Future对象开始到使用channel发出请求的这段时间，中间没有复杂操作，只要CPU没问题基本不会出现大耗时，顶多1ms属于正常</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IOThread繁忙，默认情况下，dubbo协议一个客户端与一个服务提供者会建立一个共享长连接，如果某个客户端处于特别繁忙而且一直往一个服务提供者塞请求，可能造成IOThread阻塞，一般非常特殊的情况才会出现</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服务端工作线程池中线程全部繁忙，接收消息后塞入队列等待，如果等待时间比预想长会引起超时</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网络抖动，如果上述情况都排除了，还出现在请求发出后，服务接收请求前超过预想时间，只能归类到网络抖动了，需要SA一起查看问题</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sz w:val="24"/>
          <w:szCs w:val="24"/>
          <w:bdr w:val="none" w:color="auto" w:sz="0" w:space="0"/>
        </w:rPr>
        <w:t>服务自身耗时大，这个需要应用自身做好耗时统计，当出现这种情况的时候需要用数据来说明问题及规划优化方案，建议采用缓存埋点的方式统计服务中各个执行阶段的耗时情况，最终如果超过预想时间则把缓存统计的耗时情况打日志，减少日志量，且能够得到更明确的信息</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现在我们应用使用过程中发现两种类型的耗时，一种我们目前只能归类到网络抖动，后续需要找运维一起关注这个问题，另外一种是由于一些历史原因，数据库查询容易发生抖动，总有一个时间点会突然多出很多超时。</w:t>
      </w:r>
    </w:p>
    <w:p>
      <w:pPr>
        <w:pStyle w:val="7"/>
        <w:rPr>
          <w:rFonts w:hint="eastAsia"/>
        </w:rPr>
      </w:pPr>
      <w:bookmarkStart w:id="19" w:name="t18"/>
      <w:bookmarkEnd w:id="19"/>
      <w:r>
        <w:rPr>
          <w:rFonts w:hint="eastAsia"/>
        </w:rPr>
        <w:t>5.服务保护</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服务保护的原则上是避免发生类似雪崩效应，尽量将异常控制在服务周围，不要扩散开。</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说到雪崩效应，还得提下dubbo自身的重试机制，默认3次，当失败时会进行重试，这样在某个时间点出现性能问题，然后调用方再连续重复调用，很容易引起雪崩，建议的话还是很据业务情况规划好如何进行异常处理，何时进行重试。</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服务保护的话，目前我们主要从以下几个方面来实施，也不成熟，还在摸索：</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cs="微软雅黑"/>
          <w:kern w:val="0"/>
          <w:sz w:val="24"/>
          <w:szCs w:val="24"/>
          <w:bdr w:val="none" w:color="auto" w:sz="0" w:space="0"/>
          <w:lang w:val="en-US" w:eastAsia="zh-CN" w:bidi="ar"/>
        </w:rPr>
        <w:t>1.</w:t>
      </w:r>
      <w:r>
        <w:rPr>
          <w:rFonts w:hint="eastAsia" w:ascii="微软雅黑" w:hAnsi="微软雅黑" w:eastAsia="微软雅黑" w:cs="微软雅黑"/>
          <w:kern w:val="0"/>
          <w:sz w:val="24"/>
          <w:szCs w:val="24"/>
          <w:bdr w:val="none" w:color="auto" w:sz="0" w:space="0"/>
          <w:lang w:val="en-US" w:eastAsia="zh-CN" w:bidi="ar"/>
        </w:rPr>
        <w:t>考虑服务的dubbo线程池类型（fix线程池的话考虑线程池大小）、数据库连接池、dubbo连接数限制是否都合适</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cs="微软雅黑"/>
          <w:kern w:val="0"/>
          <w:sz w:val="24"/>
          <w:szCs w:val="24"/>
          <w:bdr w:val="none" w:color="auto" w:sz="0" w:space="0"/>
          <w:lang w:val="en-US" w:eastAsia="zh-CN" w:bidi="ar"/>
        </w:rPr>
        <w:t>2.</w:t>
      </w:r>
      <w:r>
        <w:rPr>
          <w:rFonts w:hint="eastAsia" w:ascii="微软雅黑" w:hAnsi="微软雅黑" w:eastAsia="微软雅黑" w:cs="微软雅黑"/>
          <w:kern w:val="0"/>
          <w:sz w:val="24"/>
          <w:szCs w:val="24"/>
          <w:bdr w:val="none" w:color="auto" w:sz="0" w:space="0"/>
          <w:lang w:val="en-US" w:eastAsia="zh-CN" w:bidi="ar"/>
        </w:rPr>
        <w:t>考虑服务超时时间和重试的关系，设置合适的值</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cs="微软雅黑"/>
          <w:kern w:val="0"/>
          <w:sz w:val="24"/>
          <w:szCs w:val="24"/>
          <w:bdr w:val="none" w:color="auto" w:sz="0" w:space="0"/>
          <w:lang w:val="en-US" w:eastAsia="zh-CN" w:bidi="ar"/>
        </w:rPr>
        <w:t>3.</w:t>
      </w:r>
      <w:r>
        <w:rPr>
          <w:rFonts w:hint="eastAsia" w:ascii="微软雅黑" w:hAnsi="微软雅黑" w:eastAsia="微软雅黑" w:cs="微软雅黑"/>
          <w:kern w:val="0"/>
          <w:sz w:val="24"/>
          <w:szCs w:val="24"/>
          <w:bdr w:val="none" w:color="auto" w:sz="0" w:space="0"/>
          <w:lang w:val="en-US" w:eastAsia="zh-CN" w:bidi="ar"/>
        </w:rPr>
        <w:t>一定时间内服务异常数较大，则可考虑使用failfast让客户端请求直接返回或者让客户端不再请求</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cs="微软雅黑"/>
          <w:kern w:val="0"/>
          <w:sz w:val="24"/>
          <w:szCs w:val="24"/>
          <w:bdr w:val="none" w:color="auto" w:sz="0" w:space="0"/>
          <w:lang w:val="en-US" w:eastAsia="zh-CN" w:bidi="ar"/>
        </w:rPr>
        <w:t>`</w:t>
      </w:r>
      <w:r>
        <w:rPr>
          <w:rFonts w:hint="eastAsia" w:ascii="微软雅黑" w:hAnsi="微软雅黑" w:eastAsia="微软雅黑" w:cs="微软雅黑"/>
          <w:kern w:val="0"/>
          <w:sz w:val="24"/>
          <w:szCs w:val="24"/>
          <w:bdr w:val="none" w:color="auto" w:sz="0" w:space="0"/>
          <w:lang w:val="en-US" w:eastAsia="zh-CN" w:bidi="ar"/>
        </w:rPr>
        <w:t>经领导推荐，还在学习Release it，后续有其他想法，再回头来编辑。</w:t>
      </w:r>
    </w:p>
    <w:p>
      <w:pPr>
        <w:pStyle w:val="7"/>
        <w:rPr>
          <w:rFonts w:hint="eastAsia"/>
        </w:rPr>
      </w:pPr>
      <w:bookmarkStart w:id="20" w:name="t19"/>
      <w:bookmarkEnd w:id="20"/>
      <w:r>
        <w:rPr>
          <w:rFonts w:hint="eastAsia"/>
        </w:rPr>
        <w:t>6.zkclient的问题</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前文已经提到过zkclient有两个问题，修改服务器时间会导致容器挂掉；dubbo使用zkclient没有传超时时间导致zookeeper无法连接的时候，直接阻塞Integer.MAX_VALUE。</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正在调研curator，目前只能说curator不会在无法连接的时候直接阻塞。</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另外zkclient和curator的jar包应该都是jdk1.6编译的，所以系统还在jdk1.5以下的话无法使用。</w:t>
      </w:r>
    </w:p>
    <w:p>
      <w:pPr>
        <w:pStyle w:val="7"/>
        <w:rPr>
          <w:rFonts w:hint="eastAsia"/>
        </w:rPr>
      </w:pPr>
      <w:bookmarkStart w:id="21" w:name="t20"/>
      <w:bookmarkEnd w:id="21"/>
      <w:r>
        <w:rPr>
          <w:rFonts w:hint="eastAsia"/>
        </w:rPr>
        <w:t>7.注册中心的分组group和服务的不同实现group</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这两个东西完全不同的概念，使用的时候不要弄混了。</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registry上可以配置group，用于区分不同分组的注册中心，比如在同一个注册中心下，有一部分注册信息是要给开发环境用的，有一部分注册信息时要给测试环境用的，可以分别用不同的group区分开，目前对这个理解还不透彻，大致就是用于区分不同环境。</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service和reference上也可以配置group，这个用于区分同一个接口的不同实现，只有在reference上指定与service相同的group才会被发现，还有前文提到的分组合并结果也是用的这个。</w:t>
      </w:r>
    </w:p>
    <w:p>
      <w:pPr>
        <w:pStyle w:val="6"/>
        <w:rPr>
          <w:rFonts w:hint="eastAsia"/>
        </w:rPr>
      </w:pPr>
      <w:bookmarkStart w:id="22" w:name="t21"/>
      <w:bookmarkEnd w:id="22"/>
      <w:r>
        <w:rPr>
          <w:rFonts w:hint="eastAsia"/>
        </w:rPr>
        <w:t>五、dubbo如何工作的</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其实dubbo整个框架内容并不算大，仔细看的话可能最多两天看完一遍，但是目前还是没领悟到怎么做到的扩展性，学习深度还不够~</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要学习dubbo源码的话，必须要拿出官方高清大图才行。</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drawing>
          <wp:inline distT="0" distB="0" distL="114300" distR="114300">
            <wp:extent cx="4286250" cy="3209925"/>
            <wp:effectExtent l="0" t="0" r="0" b="9525"/>
            <wp:docPr id="74"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2" descr="IMG_259"/>
                    <pic:cNvPicPr>
                      <a:picLocks noChangeAspect="1"/>
                    </pic:cNvPicPr>
                  </pic:nvPicPr>
                  <pic:blipFill>
                    <a:blip r:embed="rId59"/>
                    <a:stretch>
                      <a:fillRect/>
                    </a:stretch>
                  </pic:blipFill>
                  <pic:spPr>
                    <a:xfrm>
                      <a:off x="0" y="0"/>
                      <a:ext cx="4286250" cy="32099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这张图看起来挺复杂的样子，真正拆分之后对照源码来看会发现非常清晰、简单直观。</w:t>
      </w:r>
    </w:p>
    <w:p>
      <w:pPr>
        <w:pStyle w:val="7"/>
        <w:rPr>
          <w:rFonts w:hint="eastAsia"/>
        </w:rPr>
      </w:pPr>
      <w:bookmarkStart w:id="23" w:name="t22"/>
      <w:bookmarkEnd w:id="23"/>
      <w:r>
        <w:rPr>
          <w:rFonts w:hint="eastAsia"/>
        </w:rPr>
        <w:t>1.如何跟进源码</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入口就是各种dubbo配置项的解析，&lt;dubbo:xxx /&gt;都是spring namespace，可以看到dubbo jar包下META-INF里面的spring.handlers，自定义的spring namespace处理器。</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对于spring不太熟的同学可以先了解下这个功能，入口都在这里，解析成功后每个&lt;dubbo:xxx /&gt;配置项都对应一个spring实例。</w:t>
      </w:r>
    </w:p>
    <w:p>
      <w:pPr>
        <w:pStyle w:val="7"/>
        <w:rPr>
          <w:rFonts w:hint="eastAsia"/>
        </w:rPr>
      </w:pPr>
      <w:bookmarkStart w:id="24" w:name="t23"/>
      <w:bookmarkEnd w:id="24"/>
      <w:r>
        <w:rPr>
          <w:rFonts w:hint="eastAsia"/>
        </w:rPr>
        <w:t>2.服务提供者</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首先把这张图拆分成三块，首先是服务端剖去网络传输模块，也就是大图中的右上角。</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drawing>
          <wp:inline distT="0" distB="0" distL="114300" distR="114300">
            <wp:extent cx="4667250" cy="4333875"/>
            <wp:effectExtent l="0" t="0" r="0" b="9525"/>
            <wp:docPr id="75"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3" descr="IMG_260"/>
                    <pic:cNvPicPr>
                      <a:picLocks noChangeAspect="1"/>
                    </pic:cNvPicPr>
                  </pic:nvPicPr>
                  <pic:blipFill>
                    <a:blip r:embed="rId60"/>
                    <a:stretch>
                      <a:fillRect/>
                    </a:stretch>
                  </pic:blipFill>
                  <pic:spPr>
                    <a:xfrm>
                      <a:off x="0" y="0"/>
                      <a:ext cx="4667250" cy="43338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这里主要抽几个主要的类，从服务初始化到接收消息的流程简单说明下，有兴趣的再对照源码看下会比较清晰。</w:t>
      </w:r>
    </w:p>
    <w:p>
      <w:pPr>
        <w:pStyle w:val="8"/>
        <w:rPr>
          <w:rFonts w:hint="eastAsia"/>
        </w:rPr>
      </w:pPr>
      <w:r>
        <w:rPr>
          <w:rFonts w:hint="eastAsia"/>
        </w:rPr>
        <w:t>ServiceBean</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继承ServiceConfig，做为服务配置管理和配置信息校验，每一个dubbo:service配置或者注解都会对应生成一个ServiceBean的实例，维护当前服务的配置信息，并把一些全局配置塞入到该服务配置中。</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另外ServiceBean本身是一个InitializingBean，在afterPropertiesSet时通过配置信息引导服务绑定和注册。</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可以留意到ServiceBean还实现了ApplicationListener，在全部spring bean加载完成后判断是否延迟加载的逻辑。</w:t>
      </w:r>
    </w:p>
    <w:p>
      <w:pPr>
        <w:pStyle w:val="8"/>
        <w:rPr>
          <w:rFonts w:hint="eastAsia"/>
        </w:rPr>
      </w:pPr>
      <w:r>
        <w:rPr>
          <w:rFonts w:hint="eastAsia"/>
        </w:rPr>
        <w:t>ProtocolFilterWrapper</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经过serviceBean引导后进入该类，这个地方注意下，Protocol使用的装饰模式，叶子只有DubboProtocol和RegistryProtocol，在中间调用中会绕来绕去，而且registry会走一遍这个流程，然后在RegistryProtocol中暴露服务再走一遍，注意每个类的作用，不要被绕昏了就行，第一次跟进代码的时候没留意就晕头转向的。</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在这之前其实还有个ProtocolListenerWrapper，封装监听器，在服务暴露后通知到监听器，没有复杂逻辑，如果没特殊需求可以先绕过。</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再来说ProtocolFIlterWrapper，这个类的作用就是串联filter调用链，如果有看过struts或者spring mvc拦截器源码的应该不会陌生。</w:t>
      </w:r>
    </w:p>
    <w:p>
      <w:pPr>
        <w:pStyle w:val="8"/>
        <w:rPr>
          <w:rFonts w:hint="eastAsia"/>
        </w:rPr>
      </w:pPr>
      <w:r>
        <w:rPr>
          <w:rFonts w:hint="eastAsia"/>
        </w:rPr>
        <w:t>RegistryProtocol</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注册中心协议，如果配置了注册中心地址，每次服务暴露肯定首先引导进入这个类中，如果没有注册中心连接则会先创建连接，然后再引导真正的服务协议暴露流程，会再走一次ProtocolFilterWrapper的流程（这次引导到的叶子是DubboProtocol）。</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在服务暴露返回后，会再执行服务信息的注册和订阅操作。</w:t>
      </w:r>
    </w:p>
    <w:p>
      <w:pPr>
        <w:pStyle w:val="8"/>
        <w:rPr>
          <w:rFonts w:hint="eastAsia"/>
        </w:rPr>
      </w:pPr>
      <w:r>
        <w:rPr>
          <w:rFonts w:hint="eastAsia"/>
        </w:rPr>
        <w:t>DubboProtocol</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这个类的export相对较简单，就是引导服务bind server socket。</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另外该类还提供了一个内部类，用于处理接收请求，就是下面要提到的ExchangeHandler。</w:t>
      </w:r>
    </w:p>
    <w:p>
      <w:pPr>
        <w:pStyle w:val="8"/>
        <w:rPr>
          <w:rFonts w:hint="eastAsia"/>
        </w:rPr>
      </w:pPr>
      <w:r>
        <w:rPr>
          <w:rFonts w:hint="eastAsia"/>
        </w:rPr>
        <w:t>DubboProtocol$ExchangeHandler</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接收反序列化好的请求消息，然后根据请求信息找到执行链，将请求再丢入执行链，让其最终执行到实现类再将执行结果返回即整个过程完成。</w:t>
      </w:r>
    </w:p>
    <w:p>
      <w:pPr>
        <w:pStyle w:val="7"/>
        <w:rPr>
          <w:rFonts w:hint="eastAsia"/>
        </w:rPr>
      </w:pPr>
      <w:bookmarkStart w:id="25" w:name="t24"/>
      <w:bookmarkEnd w:id="25"/>
      <w:r>
        <w:rPr>
          <w:rFonts w:hint="eastAsia"/>
        </w:rPr>
        <w:t>3.客户端</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客户端模块与服务端模块比较类似，只是刚好反过来，一个是暴露服务，一个是引用服务，然后客户端多出路由和负载均衡。</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drawing>
          <wp:inline distT="0" distB="0" distL="114300" distR="114300">
            <wp:extent cx="2028825" cy="2162175"/>
            <wp:effectExtent l="0" t="0" r="9525" b="9525"/>
            <wp:docPr id="76"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4" descr="IMG_261"/>
                    <pic:cNvPicPr>
                      <a:picLocks noChangeAspect="1"/>
                    </pic:cNvPicPr>
                  </pic:nvPicPr>
                  <pic:blipFill>
                    <a:blip r:embed="rId61"/>
                    <a:stretch>
                      <a:fillRect/>
                    </a:stretch>
                  </pic:blipFill>
                  <pic:spPr>
                    <a:xfrm>
                      <a:off x="0" y="0"/>
                      <a:ext cx="2028825" cy="2162175"/>
                    </a:xfrm>
                    <a:prstGeom prst="rect">
                      <a:avLst/>
                    </a:prstGeom>
                    <a:noFill/>
                    <a:ln w="9525">
                      <a:noFill/>
                    </a:ln>
                  </pic:spPr>
                </pic:pic>
              </a:graphicData>
            </a:graphic>
          </wp:inline>
        </w:drawing>
      </w:r>
    </w:p>
    <w:p>
      <w:pPr>
        <w:pStyle w:val="8"/>
        <w:rPr>
          <w:rFonts w:hint="eastAsia"/>
        </w:rPr>
      </w:pPr>
      <w:r>
        <w:rPr>
          <w:rFonts w:hint="eastAsia"/>
        </w:rPr>
        <w:t>ReferenceBean</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继承ReferenceConfig，维护配置信息和配置信息的校验，该功能与ServiceBean类似</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其本身还实现了FactoryBean，作为实例工厂，创建远程调用代理类；而且如果不指定为init的reference都是在首次getBean的时候调用到该factoryBean的getObject才进行初始化</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另外实现了InitializingBean，在初始化过程中引导配置信息初始化和构建init的代理实例</w:t>
      </w:r>
    </w:p>
    <w:p>
      <w:pPr>
        <w:pStyle w:val="8"/>
        <w:rPr>
          <w:rFonts w:hint="eastAsia"/>
        </w:rPr>
      </w:pPr>
      <w:r>
        <w:rPr>
          <w:rFonts w:hint="eastAsia"/>
        </w:rPr>
        <w:t>InvokerInvocationHandler</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看到这个类名应该就知道是动态代理的handler，这里作为远程调用代理类的处理器在客户端调用接口时引导进入invoker调用链</w:t>
      </w:r>
    </w:p>
    <w:p>
      <w:pPr>
        <w:pStyle w:val="8"/>
        <w:rPr>
          <w:rFonts w:hint="eastAsia"/>
        </w:rPr>
      </w:pPr>
      <w:r>
        <w:rPr>
          <w:rFonts w:hint="eastAsia"/>
        </w:rPr>
        <w:t>ProtocolFIlterWrapper</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与Service那边的功能类似，构建调用链</w:t>
      </w:r>
    </w:p>
    <w:p>
      <w:pPr>
        <w:pStyle w:val="8"/>
        <w:rPr>
          <w:rFonts w:hint="eastAsia"/>
        </w:rPr>
      </w:pPr>
      <w:r>
        <w:rPr>
          <w:rFonts w:hint="eastAsia"/>
        </w:rPr>
        <w:t>RegistryProtocol</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与service那边类似，如果与注册中心还没有连接则建立连接，之后注册和订阅，再根据配置的策略返回相应的clusterInvoker</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kern w:val="0"/>
          <w:sz w:val="24"/>
          <w:szCs w:val="24"/>
          <w:bdr w:val="none" w:color="auto" w:sz="0" w:space="0"/>
          <w:lang w:val="en-US" w:eastAsia="zh-CN" w:bidi="ar"/>
        </w:rPr>
      </w:pPr>
      <w:r>
        <w:rPr>
          <w:rFonts w:hint="eastAsia" w:ascii="微软雅黑" w:hAnsi="微软雅黑" w:eastAsia="微软雅黑" w:cs="微软雅黑"/>
          <w:kern w:val="0"/>
          <w:sz w:val="24"/>
          <w:szCs w:val="24"/>
          <w:bdr w:val="none" w:color="auto" w:sz="0" w:space="0"/>
          <w:lang w:val="en-US" w:eastAsia="zh-CN" w:bidi="ar"/>
        </w:rPr>
        <w:t>比service那边有个隐藏较深的逻辑需要留意的，就是订阅过程，RegistryDirectory作为订阅监听器，在订阅完成后会通知到RegistryDirectory，然后会刷新invoker，进入引导至DubboProtocol的流程，与变更的service建立长连接，第一次发生订阅时就会同步接收到通知并将已存在的service存到字</w:t>
      </w:r>
    </w:p>
    <w:p>
      <w:pPr>
        <w:pStyle w:val="8"/>
        <w:rPr>
          <w:rFonts w:hint="eastAsia"/>
        </w:rPr>
      </w:pPr>
      <w:r>
        <w:rPr>
          <w:rFonts w:hint="eastAsia"/>
        </w:rPr>
        <w:t>DubboProtocol</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在订阅过程中发现有service变更则会引导至这里，与服务建立长连接，整个过程为了得到串联执行链Invoker</w:t>
      </w:r>
    </w:p>
    <w:p>
      <w:pPr>
        <w:pStyle w:val="8"/>
        <w:rPr>
          <w:rFonts w:hint="eastAsia"/>
        </w:rPr>
      </w:pPr>
      <w:r>
        <w:rPr>
          <w:rFonts w:hint="eastAsia"/>
        </w:rPr>
        <w:t>ClusterInvoker</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ClusterInvoker由RegistryProtocol构建完成后，内部封装了Directory，在调用时会从Directory列举存活的service对应的Invoker,Directory作为被通知对象，在service有变更时也会及时得到通知</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调用时在集群中发现存在多节点的话都会通过clusterInvoker来根据配置抉择最终调用的节点，包括路由方式、负载均衡等</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dubbo本身支持的节点调用策略包括比如failoverClusterInvoker在失败时进行重试其他节点，failfastClusterInvoker在失败时返回异常，mergeableClusterInvoker则是对多个实现结果进行合并的等等很多</w:t>
      </w:r>
    </w:p>
    <w:p>
      <w:pPr>
        <w:pStyle w:val="8"/>
        <w:rPr>
          <w:rFonts w:hint="eastAsia"/>
        </w:rPr>
      </w:pPr>
      <w:r>
        <w:rPr>
          <w:rFonts w:hint="eastAsia"/>
        </w:rPr>
        <w:t>DubboInvoker</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承接上层的调用信息，作为调用结构的叶子，将信息传递到exchange层，主要用来和echange交互的功能模块</w:t>
      </w:r>
    </w:p>
    <w:p>
      <w:pPr>
        <w:pStyle w:val="7"/>
        <w:rPr>
          <w:rFonts w:hint="eastAsia"/>
        </w:rPr>
      </w:pPr>
      <w:bookmarkStart w:id="26" w:name="t25"/>
      <w:bookmarkEnd w:id="26"/>
      <w:r>
        <w:rPr>
          <w:rFonts w:hint="eastAsia"/>
        </w:rPr>
        <w:t>4.网络传输层</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bdr w:val="none" w:color="auto" w:sz="0" w:space="0"/>
          <w:lang w:val="en-US" w:eastAsia="zh-CN" w:bidi="ar"/>
        </w:rPr>
        <w:t>从exchange往下都是算网络传输，包括做序列化、反序列化，使用Netty等IO框架发送接收消息等逻辑，先前看的时候没有做统一梳理，后续有机会再来编辑吧。</w:t>
      </w:r>
    </w:p>
    <w:p>
      <w:pPr>
        <w:keepNext w:val="0"/>
        <w:keepLines w:val="0"/>
        <w:widowControl/>
        <w:suppressLineNumbers w:val="0"/>
        <w:pBdr>
          <w:top w:val="none" w:color="auto" w:sz="0" w:space="0"/>
          <w:left w:val="none" w:color="auto" w:sz="0" w:space="0"/>
          <w:bottom w:val="single" w:color="E3E3E3" w:sz="6"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999999"/>
          <w:spacing w:val="0"/>
          <w:kern w:val="0"/>
          <w:sz w:val="24"/>
          <w:szCs w:val="24"/>
          <w:bdr w:val="none" w:color="auto" w:sz="0" w:space="0"/>
          <w:lang w:val="en-US" w:eastAsia="zh-CN" w:bidi="ar"/>
        </w:rPr>
      </w:pPr>
    </w:p>
    <w:p>
      <w:pPr>
        <w:pStyle w:val="6"/>
        <w:rPr>
          <w:rFonts w:hint="eastAsia"/>
          <w:lang w:val="en-US" w:eastAsia="zh-CN"/>
        </w:rPr>
      </w:pPr>
      <w:r>
        <w:rPr>
          <w:rFonts w:hint="eastAsia"/>
          <w:lang w:val="en-US" w:eastAsia="zh-CN"/>
        </w:rPr>
        <w:t>版权声明</w:t>
      </w:r>
      <w:bookmarkStart w:id="27" w:name="_GoBack"/>
      <w:bookmarkEnd w:id="27"/>
    </w:p>
    <w:p>
      <w:pPr>
        <w:keepNext w:val="0"/>
        <w:keepLines w:val="0"/>
        <w:widowControl/>
        <w:suppressLineNumbers w:val="0"/>
        <w:pBdr>
          <w:top w:val="none" w:color="auto" w:sz="0" w:space="0"/>
          <w:left w:val="none" w:color="auto" w:sz="0" w:space="0"/>
          <w:bottom w:val="single" w:color="E3E3E3" w:sz="6" w:space="0"/>
          <w:right w:val="none" w:color="auto" w:sz="0" w:space="0"/>
        </w:pBdr>
        <w:spacing w:before="0" w:beforeAutospacing="0" w:after="0" w:afterAutospacing="0"/>
        <w:ind w:left="0" w:right="0" w:firstLine="720" w:firstLineChars="0"/>
        <w:jc w:val="left"/>
        <w:rPr>
          <w:rFonts w:hint="eastAsia" w:ascii="微软雅黑" w:hAnsi="微软雅黑" w:eastAsia="微软雅黑" w:cs="微软雅黑"/>
          <w:i w:val="0"/>
          <w:caps w:val="0"/>
          <w:color w:val="999999"/>
          <w:spacing w:val="0"/>
          <w:kern w:val="0"/>
          <w:sz w:val="24"/>
          <w:szCs w:val="24"/>
          <w:bdr w:val="none" w:color="auto" w:sz="0" w:space="0"/>
          <w:lang w:val="en-US" w:eastAsia="zh-CN" w:bidi="ar"/>
        </w:rPr>
      </w:pPr>
      <w:r>
        <w:rPr>
          <w:rFonts w:hint="eastAsia" w:ascii="微软雅黑" w:hAnsi="微软雅黑" w:eastAsia="微软雅黑" w:cs="微软雅黑"/>
          <w:i w:val="0"/>
          <w:caps w:val="0"/>
          <w:color w:val="999999"/>
          <w:spacing w:val="0"/>
          <w:kern w:val="0"/>
          <w:sz w:val="24"/>
          <w:szCs w:val="24"/>
          <w:bdr w:val="none" w:color="auto" w:sz="0" w:space="0"/>
          <w:lang w:val="en-US" w:eastAsia="zh-CN" w:bidi="ar"/>
        </w:rPr>
        <w:t xml:space="preserve">本文为博主原创文章，未经博主允许不得转载。 </w:t>
      </w:r>
      <w:r>
        <w:rPr>
          <w:rFonts w:hint="eastAsia" w:ascii="微软雅黑" w:hAnsi="微软雅黑" w:eastAsia="微软雅黑" w:cs="微软雅黑"/>
          <w:i w:val="0"/>
          <w:caps w:val="0"/>
          <w:color w:val="999999"/>
          <w:spacing w:val="0"/>
          <w:kern w:val="0"/>
          <w:sz w:val="24"/>
          <w:szCs w:val="24"/>
          <w:bdr w:val="none" w:color="auto" w:sz="0" w:space="0"/>
          <w:lang w:val="en-US" w:eastAsia="zh-CN" w:bidi="ar"/>
        </w:rPr>
        <w:fldChar w:fldCharType="begin"/>
      </w:r>
      <w:r>
        <w:rPr>
          <w:rFonts w:hint="eastAsia" w:ascii="微软雅黑" w:hAnsi="微软雅黑" w:eastAsia="微软雅黑" w:cs="微软雅黑"/>
          <w:i w:val="0"/>
          <w:caps w:val="0"/>
          <w:color w:val="999999"/>
          <w:spacing w:val="0"/>
          <w:kern w:val="0"/>
          <w:sz w:val="24"/>
          <w:szCs w:val="24"/>
          <w:bdr w:val="none" w:color="auto" w:sz="0" w:space="0"/>
          <w:lang w:val="en-US" w:eastAsia="zh-CN" w:bidi="ar"/>
        </w:rPr>
        <w:instrText xml:space="preserve"> HYPERLINK "https://blog.csdn.net/zhouyuqwert/article/details/43273099" </w:instrText>
      </w:r>
      <w:r>
        <w:rPr>
          <w:rFonts w:hint="eastAsia" w:ascii="微软雅黑" w:hAnsi="微软雅黑" w:eastAsia="微软雅黑" w:cs="微软雅黑"/>
          <w:i w:val="0"/>
          <w:caps w:val="0"/>
          <w:color w:val="999999"/>
          <w:spacing w:val="0"/>
          <w:kern w:val="0"/>
          <w:sz w:val="24"/>
          <w:szCs w:val="24"/>
          <w:bdr w:val="none" w:color="auto" w:sz="0" w:space="0"/>
          <w:lang w:val="en-US" w:eastAsia="zh-CN" w:bidi="ar"/>
        </w:rPr>
        <w:fldChar w:fldCharType="separate"/>
      </w:r>
      <w:r>
        <w:rPr>
          <w:rStyle w:val="21"/>
          <w:rFonts w:hint="eastAsia" w:ascii="微软雅黑" w:hAnsi="微软雅黑" w:eastAsia="微软雅黑" w:cs="微软雅黑"/>
          <w:i w:val="0"/>
          <w:caps w:val="0"/>
          <w:spacing w:val="0"/>
          <w:kern w:val="0"/>
          <w:sz w:val="24"/>
          <w:szCs w:val="24"/>
          <w:bdr w:val="none" w:color="auto" w:sz="0" w:space="0"/>
          <w:lang w:val="en-US" w:eastAsia="zh-CN" w:bidi="ar"/>
        </w:rPr>
        <w:t>https://blog.csdn.net/zhouyuqwert/article/details/43273099</w:t>
      </w:r>
      <w:r>
        <w:rPr>
          <w:rFonts w:hint="eastAsia" w:ascii="微软雅黑" w:hAnsi="微软雅黑" w:eastAsia="微软雅黑" w:cs="微软雅黑"/>
          <w:i w:val="0"/>
          <w:caps w:val="0"/>
          <w:color w:val="999999"/>
          <w:spacing w:val="0"/>
          <w:kern w:val="0"/>
          <w:sz w:val="24"/>
          <w:szCs w:val="24"/>
          <w:bdr w:val="none" w:color="auto" w:sz="0" w:space="0"/>
          <w:lang w:val="en-US" w:eastAsia="zh-CN" w:bidi="ar"/>
        </w:rPr>
        <w:fldChar w:fldCharType="end"/>
      </w:r>
    </w:p>
    <w:p>
      <w:pPr>
        <w:keepNext w:val="0"/>
        <w:keepLines w:val="0"/>
        <w:widowControl/>
        <w:suppressLineNumbers w:val="0"/>
        <w:jc w:val="left"/>
      </w:pPr>
    </w:p>
    <w:p>
      <w:pPr>
        <w:rPr>
          <w:rFonts w:hint="eastAsia"/>
          <w:lang w:val="en-US" w:eastAsia="zh-CN"/>
        </w:rPr>
      </w:pPr>
    </w:p>
    <w:sectPr>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Cambria">
    <w:panose1 w:val="02040503050406030204"/>
    <w:charset w:val="00"/>
    <w:family w:val="roman"/>
    <w:pitch w:val="default"/>
    <w:sig w:usb0="E00002FF" w:usb1="400004FF" w:usb2="00000000" w:usb3="00000000" w:csb0="2000019F" w:csb1="00000000"/>
  </w:font>
  <w:font w:name="Verdana">
    <w:panose1 w:val="020B0604030504040204"/>
    <w:charset w:val="00"/>
    <w:family w:val="auto"/>
    <w:pitch w:val="default"/>
    <w:sig w:usb0="A10006FF" w:usb1="4000205B" w:usb2="00000010" w:usb3="00000000" w:csb0="2000019F" w:csb1="00000000"/>
  </w:font>
  <w:font w:name="Consolas">
    <w:panose1 w:val="020B0609020204030204"/>
    <w:charset w:val="00"/>
    <w:family w:val="auto"/>
    <w:pitch w:val="default"/>
    <w:sig w:usb0="E10002FF" w:usb1="4000FCFF" w:usb2="00000009" w:usb3="00000000" w:csb0="6000019F" w:csb1="DFD70000"/>
  </w:font>
  <w:font w:name="PMingLiU">
    <w:panose1 w:val="02020500000000000000"/>
    <w:charset w:val="88"/>
    <w:family w:val="auto"/>
    <w:pitch w:val="default"/>
    <w:sig w:usb0="A00002FF" w:usb1="28CFFCFA" w:usb2="00000016" w:usb3="00000000" w:csb0="00100001" w:csb1="00000000"/>
  </w:font>
  <w:font w:name="Symbol">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0E24F4"/>
    <w:multiLevelType w:val="multilevel"/>
    <w:tmpl w:val="800E24F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334D418"/>
    <w:multiLevelType w:val="multilevel"/>
    <w:tmpl w:val="8334D41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869D7E34"/>
    <w:multiLevelType w:val="singleLevel"/>
    <w:tmpl w:val="869D7E34"/>
    <w:lvl w:ilvl="0" w:tentative="0">
      <w:start w:val="1"/>
      <w:numFmt w:val="decimal"/>
      <w:suff w:val="nothing"/>
      <w:lvlText w:val="%1、"/>
      <w:lvlJc w:val="left"/>
    </w:lvl>
  </w:abstractNum>
  <w:abstractNum w:abstractNumId="3">
    <w:nsid w:val="87EB335D"/>
    <w:multiLevelType w:val="multilevel"/>
    <w:tmpl w:val="87EB335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8C6180A0"/>
    <w:multiLevelType w:val="multilevel"/>
    <w:tmpl w:val="8C6180A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929C16DC"/>
    <w:multiLevelType w:val="singleLevel"/>
    <w:tmpl w:val="929C16DC"/>
    <w:lvl w:ilvl="0" w:tentative="0">
      <w:start w:val="1"/>
      <w:numFmt w:val="decimal"/>
      <w:suff w:val="nothing"/>
      <w:lvlText w:val="%1）"/>
      <w:lvlJc w:val="left"/>
    </w:lvl>
  </w:abstractNum>
  <w:abstractNum w:abstractNumId="6">
    <w:nsid w:val="9308611E"/>
    <w:multiLevelType w:val="multilevel"/>
    <w:tmpl w:val="9308611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956907D9"/>
    <w:multiLevelType w:val="multilevel"/>
    <w:tmpl w:val="956907D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97DEA974"/>
    <w:multiLevelType w:val="multilevel"/>
    <w:tmpl w:val="97DEA97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9948DB55"/>
    <w:multiLevelType w:val="multilevel"/>
    <w:tmpl w:val="9948DB5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995AAAC5"/>
    <w:multiLevelType w:val="singleLevel"/>
    <w:tmpl w:val="995AAAC5"/>
    <w:lvl w:ilvl="0" w:tentative="0">
      <w:start w:val="1"/>
      <w:numFmt w:val="decimal"/>
      <w:suff w:val="nothing"/>
      <w:lvlText w:val="%1、"/>
      <w:lvlJc w:val="left"/>
    </w:lvl>
  </w:abstractNum>
  <w:abstractNum w:abstractNumId="11">
    <w:nsid w:val="9A1067E4"/>
    <w:multiLevelType w:val="multilevel"/>
    <w:tmpl w:val="9A1067E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9A4BE326"/>
    <w:multiLevelType w:val="multilevel"/>
    <w:tmpl w:val="9A4BE32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9B08F4EE"/>
    <w:multiLevelType w:val="multilevel"/>
    <w:tmpl w:val="9B08F4E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9C087420"/>
    <w:multiLevelType w:val="multilevel"/>
    <w:tmpl w:val="9C08742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9C58523B"/>
    <w:multiLevelType w:val="multilevel"/>
    <w:tmpl w:val="9C58523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9F8D3082"/>
    <w:multiLevelType w:val="multilevel"/>
    <w:tmpl w:val="9F8D308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A02CD78F"/>
    <w:multiLevelType w:val="singleLevel"/>
    <w:tmpl w:val="A02CD78F"/>
    <w:lvl w:ilvl="0" w:tentative="0">
      <w:start w:val="1"/>
      <w:numFmt w:val="decimal"/>
      <w:suff w:val="nothing"/>
      <w:lvlText w:val="%1、"/>
      <w:lvlJc w:val="left"/>
    </w:lvl>
  </w:abstractNum>
  <w:abstractNum w:abstractNumId="18">
    <w:nsid w:val="A4B41F78"/>
    <w:multiLevelType w:val="multilevel"/>
    <w:tmpl w:val="A4B41F7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A58E82E8"/>
    <w:multiLevelType w:val="multilevel"/>
    <w:tmpl w:val="A58E82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AB43A916"/>
    <w:multiLevelType w:val="multilevel"/>
    <w:tmpl w:val="AB43A91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AD5A8AD8"/>
    <w:multiLevelType w:val="multilevel"/>
    <w:tmpl w:val="AD5A8AD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AE08F1DB"/>
    <w:multiLevelType w:val="multilevel"/>
    <w:tmpl w:val="AE08F1D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B133A6E0"/>
    <w:multiLevelType w:val="multilevel"/>
    <w:tmpl w:val="B133A6E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BEA13ED9"/>
    <w:multiLevelType w:val="multilevel"/>
    <w:tmpl w:val="BEA13ED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C4DB7E7C"/>
    <w:multiLevelType w:val="multilevel"/>
    <w:tmpl w:val="C4DB7E7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C83DF440"/>
    <w:multiLevelType w:val="multilevel"/>
    <w:tmpl w:val="C83DF44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C93F1A87"/>
    <w:multiLevelType w:val="multilevel"/>
    <w:tmpl w:val="C93F1A8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C9A951CD"/>
    <w:multiLevelType w:val="multilevel"/>
    <w:tmpl w:val="C9A951C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CA667F3F"/>
    <w:multiLevelType w:val="multilevel"/>
    <w:tmpl w:val="CA667F3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
    <w:nsid w:val="CA801187"/>
    <w:multiLevelType w:val="multilevel"/>
    <w:tmpl w:val="CA80118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1">
    <w:nsid w:val="D1E24D89"/>
    <w:multiLevelType w:val="multilevel"/>
    <w:tmpl w:val="D1E24D8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2">
    <w:nsid w:val="D8B1F518"/>
    <w:multiLevelType w:val="singleLevel"/>
    <w:tmpl w:val="D8B1F518"/>
    <w:lvl w:ilvl="0" w:tentative="0">
      <w:start w:val="1"/>
      <w:numFmt w:val="decimal"/>
      <w:suff w:val="nothing"/>
      <w:lvlText w:val="%1、"/>
      <w:lvlJc w:val="left"/>
    </w:lvl>
  </w:abstractNum>
  <w:abstractNum w:abstractNumId="33">
    <w:nsid w:val="D98A7162"/>
    <w:multiLevelType w:val="multilevel"/>
    <w:tmpl w:val="D98A716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DAEFBD04"/>
    <w:multiLevelType w:val="multilevel"/>
    <w:tmpl w:val="DAEFBD0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5">
    <w:nsid w:val="DD134762"/>
    <w:multiLevelType w:val="multilevel"/>
    <w:tmpl w:val="DD13476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6">
    <w:nsid w:val="DE4E8D3F"/>
    <w:multiLevelType w:val="multilevel"/>
    <w:tmpl w:val="DE4E8D3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7">
    <w:nsid w:val="DEB4F2DC"/>
    <w:multiLevelType w:val="multilevel"/>
    <w:tmpl w:val="DEB4F2D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8">
    <w:nsid w:val="E4EAA7D4"/>
    <w:multiLevelType w:val="multilevel"/>
    <w:tmpl w:val="E4EAA7D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9">
    <w:nsid w:val="E6B1C58E"/>
    <w:multiLevelType w:val="multilevel"/>
    <w:tmpl w:val="E6B1C58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0">
    <w:nsid w:val="EA1C204A"/>
    <w:multiLevelType w:val="multilevel"/>
    <w:tmpl w:val="EA1C204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1">
    <w:nsid w:val="EFC10ABE"/>
    <w:multiLevelType w:val="singleLevel"/>
    <w:tmpl w:val="EFC10ABE"/>
    <w:lvl w:ilvl="0" w:tentative="0">
      <w:start w:val="4"/>
      <w:numFmt w:val="chineseCounting"/>
      <w:suff w:val="nothing"/>
      <w:lvlText w:val="%1、"/>
      <w:lvlJc w:val="left"/>
      <w:rPr>
        <w:rFonts w:hint="eastAsia"/>
      </w:rPr>
    </w:lvl>
  </w:abstractNum>
  <w:abstractNum w:abstractNumId="42">
    <w:nsid w:val="F4BB3DAE"/>
    <w:multiLevelType w:val="multilevel"/>
    <w:tmpl w:val="F4BB3DA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3">
    <w:nsid w:val="FB9EFE82"/>
    <w:multiLevelType w:val="multilevel"/>
    <w:tmpl w:val="FB9EFE8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4">
    <w:nsid w:val="FFE8DBFD"/>
    <w:multiLevelType w:val="multilevel"/>
    <w:tmpl w:val="FFE8DBF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5">
    <w:nsid w:val="0C98BD52"/>
    <w:multiLevelType w:val="multilevel"/>
    <w:tmpl w:val="0C98BD5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0CD8C4F9"/>
    <w:multiLevelType w:val="singleLevel"/>
    <w:tmpl w:val="0CD8C4F9"/>
    <w:lvl w:ilvl="0" w:tentative="0">
      <w:start w:val="1"/>
      <w:numFmt w:val="decimal"/>
      <w:lvlText w:val="%1."/>
      <w:lvlJc w:val="left"/>
      <w:pPr>
        <w:tabs>
          <w:tab w:val="left" w:pos="312"/>
        </w:tabs>
      </w:pPr>
    </w:lvl>
  </w:abstractNum>
  <w:abstractNum w:abstractNumId="47">
    <w:nsid w:val="110C8DB9"/>
    <w:multiLevelType w:val="multilevel"/>
    <w:tmpl w:val="110C8DB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8">
    <w:nsid w:val="138B43F0"/>
    <w:multiLevelType w:val="multilevel"/>
    <w:tmpl w:val="138B43F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9">
    <w:nsid w:val="19F6542E"/>
    <w:multiLevelType w:val="multilevel"/>
    <w:tmpl w:val="19F654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1D612326"/>
    <w:multiLevelType w:val="multilevel"/>
    <w:tmpl w:val="1D61232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1">
    <w:nsid w:val="20181853"/>
    <w:multiLevelType w:val="multilevel"/>
    <w:tmpl w:val="2018185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2">
    <w:nsid w:val="22687394"/>
    <w:multiLevelType w:val="multilevel"/>
    <w:tmpl w:val="2268739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3">
    <w:nsid w:val="24B87EC6"/>
    <w:multiLevelType w:val="multilevel"/>
    <w:tmpl w:val="24B87EC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4">
    <w:nsid w:val="25B15E9F"/>
    <w:multiLevelType w:val="multilevel"/>
    <w:tmpl w:val="25B15E9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5">
    <w:nsid w:val="287974C7"/>
    <w:multiLevelType w:val="multilevel"/>
    <w:tmpl w:val="287974C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6">
    <w:nsid w:val="2A7AA3F8"/>
    <w:multiLevelType w:val="multilevel"/>
    <w:tmpl w:val="2A7AA3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7">
    <w:nsid w:val="2B20F26B"/>
    <w:multiLevelType w:val="multilevel"/>
    <w:tmpl w:val="2B20F26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8">
    <w:nsid w:val="31B77954"/>
    <w:multiLevelType w:val="multilevel"/>
    <w:tmpl w:val="31B7795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9">
    <w:nsid w:val="33DA0DE4"/>
    <w:multiLevelType w:val="multilevel"/>
    <w:tmpl w:val="33DA0D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0">
    <w:nsid w:val="3D7227FA"/>
    <w:multiLevelType w:val="multilevel"/>
    <w:tmpl w:val="3D7227F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1">
    <w:nsid w:val="3DEDBDEF"/>
    <w:multiLevelType w:val="multilevel"/>
    <w:tmpl w:val="3DEDBDE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2">
    <w:nsid w:val="3EA4854F"/>
    <w:multiLevelType w:val="multilevel"/>
    <w:tmpl w:val="3EA4854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3">
    <w:nsid w:val="400591F3"/>
    <w:multiLevelType w:val="multilevel"/>
    <w:tmpl w:val="400591F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4">
    <w:nsid w:val="483B15FA"/>
    <w:multiLevelType w:val="multilevel"/>
    <w:tmpl w:val="483B15F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5">
    <w:nsid w:val="49582B7A"/>
    <w:multiLevelType w:val="multilevel"/>
    <w:tmpl w:val="49582B7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6">
    <w:nsid w:val="52B46DE1"/>
    <w:multiLevelType w:val="multilevel"/>
    <w:tmpl w:val="52B46DE1"/>
    <w:lvl w:ilvl="0" w:tentative="0">
      <w:start w:val="1"/>
      <w:numFmt w:val="chineseCounting"/>
      <w:suff w:val="nothing"/>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67">
    <w:nsid w:val="540ED23B"/>
    <w:multiLevelType w:val="multilevel"/>
    <w:tmpl w:val="540ED23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8">
    <w:nsid w:val="55CABB4C"/>
    <w:multiLevelType w:val="multilevel"/>
    <w:tmpl w:val="55CABB4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9">
    <w:nsid w:val="564D02B0"/>
    <w:multiLevelType w:val="multilevel"/>
    <w:tmpl w:val="564D02B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0">
    <w:nsid w:val="5AED4E1D"/>
    <w:multiLevelType w:val="multilevel"/>
    <w:tmpl w:val="5AED4E1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1">
    <w:nsid w:val="5F4C8700"/>
    <w:multiLevelType w:val="multilevel"/>
    <w:tmpl w:val="5F4C870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2">
    <w:nsid w:val="64200D2B"/>
    <w:multiLevelType w:val="multilevel"/>
    <w:tmpl w:val="64200D2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3">
    <w:nsid w:val="784F9A94"/>
    <w:multiLevelType w:val="multilevel"/>
    <w:tmpl w:val="784F9A9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4">
    <w:nsid w:val="78FE55A3"/>
    <w:multiLevelType w:val="singleLevel"/>
    <w:tmpl w:val="78FE55A3"/>
    <w:lvl w:ilvl="0" w:tentative="0">
      <w:start w:val="1"/>
      <w:numFmt w:val="decimal"/>
      <w:suff w:val="nothing"/>
      <w:lvlText w:val="（%1）"/>
      <w:lvlJc w:val="left"/>
    </w:lvl>
  </w:abstractNum>
  <w:abstractNum w:abstractNumId="75">
    <w:nsid w:val="7C25DB12"/>
    <w:multiLevelType w:val="multilevel"/>
    <w:tmpl w:val="7C25DB1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41"/>
  </w:num>
  <w:num w:numId="2">
    <w:abstractNumId w:val="64"/>
  </w:num>
  <w:num w:numId="3">
    <w:abstractNumId w:val="31"/>
  </w:num>
  <w:num w:numId="4">
    <w:abstractNumId w:val="36"/>
  </w:num>
  <w:num w:numId="5">
    <w:abstractNumId w:val="19"/>
  </w:num>
  <w:num w:numId="6">
    <w:abstractNumId w:val="48"/>
  </w:num>
  <w:num w:numId="7">
    <w:abstractNumId w:val="46"/>
  </w:num>
  <w:num w:numId="8">
    <w:abstractNumId w:val="28"/>
  </w:num>
  <w:num w:numId="9">
    <w:abstractNumId w:val="5"/>
  </w:num>
  <w:num w:numId="10">
    <w:abstractNumId w:val="16"/>
  </w:num>
  <w:num w:numId="11">
    <w:abstractNumId w:val="62"/>
  </w:num>
  <w:num w:numId="12">
    <w:abstractNumId w:val="30"/>
  </w:num>
  <w:num w:numId="13">
    <w:abstractNumId w:val="35"/>
  </w:num>
  <w:num w:numId="14">
    <w:abstractNumId w:val="68"/>
  </w:num>
  <w:num w:numId="15">
    <w:abstractNumId w:val="51"/>
  </w:num>
  <w:num w:numId="16">
    <w:abstractNumId w:val="73"/>
  </w:num>
  <w:num w:numId="17">
    <w:abstractNumId w:val="27"/>
  </w:num>
  <w:num w:numId="18">
    <w:abstractNumId w:val="72"/>
  </w:num>
  <w:num w:numId="19">
    <w:abstractNumId w:val="71"/>
  </w:num>
  <w:num w:numId="20">
    <w:abstractNumId w:val="39"/>
  </w:num>
  <w:num w:numId="21">
    <w:abstractNumId w:val="57"/>
  </w:num>
  <w:num w:numId="22">
    <w:abstractNumId w:val="13"/>
  </w:num>
  <w:num w:numId="23">
    <w:abstractNumId w:val="3"/>
  </w:num>
  <w:num w:numId="24">
    <w:abstractNumId w:val="61"/>
  </w:num>
  <w:num w:numId="25">
    <w:abstractNumId w:val="66"/>
  </w:num>
  <w:num w:numId="26">
    <w:abstractNumId w:val="11"/>
  </w:num>
  <w:num w:numId="27">
    <w:abstractNumId w:val="10"/>
  </w:num>
  <w:num w:numId="28">
    <w:abstractNumId w:val="33"/>
  </w:num>
  <w:num w:numId="29">
    <w:abstractNumId w:val="17"/>
  </w:num>
  <w:num w:numId="30">
    <w:abstractNumId w:val="32"/>
  </w:num>
  <w:num w:numId="31">
    <w:abstractNumId w:val="2"/>
  </w:num>
  <w:num w:numId="32">
    <w:abstractNumId w:val="74"/>
  </w:num>
  <w:num w:numId="33">
    <w:abstractNumId w:val="24"/>
  </w:num>
  <w:num w:numId="34">
    <w:abstractNumId w:val="20"/>
  </w:num>
  <w:num w:numId="35">
    <w:abstractNumId w:val="34"/>
  </w:num>
  <w:num w:numId="36">
    <w:abstractNumId w:val="15"/>
  </w:num>
  <w:num w:numId="37">
    <w:abstractNumId w:val="4"/>
  </w:num>
  <w:num w:numId="38">
    <w:abstractNumId w:val="14"/>
  </w:num>
  <w:num w:numId="39">
    <w:abstractNumId w:val="60"/>
  </w:num>
  <w:num w:numId="40">
    <w:abstractNumId w:val="12"/>
  </w:num>
  <w:num w:numId="41">
    <w:abstractNumId w:val="55"/>
  </w:num>
  <w:num w:numId="42">
    <w:abstractNumId w:val="9"/>
  </w:num>
  <w:num w:numId="43">
    <w:abstractNumId w:val="18"/>
  </w:num>
  <w:num w:numId="44">
    <w:abstractNumId w:val="21"/>
  </w:num>
  <w:num w:numId="45">
    <w:abstractNumId w:val="43"/>
  </w:num>
  <w:num w:numId="46">
    <w:abstractNumId w:val="42"/>
  </w:num>
  <w:num w:numId="47">
    <w:abstractNumId w:val="75"/>
  </w:num>
  <w:num w:numId="48">
    <w:abstractNumId w:val="63"/>
  </w:num>
  <w:num w:numId="49">
    <w:abstractNumId w:val="40"/>
  </w:num>
  <w:num w:numId="50">
    <w:abstractNumId w:val="67"/>
  </w:num>
  <w:num w:numId="51">
    <w:abstractNumId w:val="26"/>
  </w:num>
  <w:num w:numId="52">
    <w:abstractNumId w:val="7"/>
  </w:num>
  <w:num w:numId="53">
    <w:abstractNumId w:val="53"/>
  </w:num>
  <w:num w:numId="54">
    <w:abstractNumId w:val="8"/>
  </w:num>
  <w:num w:numId="55">
    <w:abstractNumId w:val="50"/>
  </w:num>
  <w:num w:numId="56">
    <w:abstractNumId w:val="29"/>
  </w:num>
  <w:num w:numId="57">
    <w:abstractNumId w:val="22"/>
  </w:num>
  <w:num w:numId="58">
    <w:abstractNumId w:val="37"/>
  </w:num>
  <w:num w:numId="59">
    <w:abstractNumId w:val="23"/>
  </w:num>
  <w:num w:numId="60">
    <w:abstractNumId w:val="54"/>
  </w:num>
  <w:num w:numId="61">
    <w:abstractNumId w:val="65"/>
  </w:num>
  <w:num w:numId="62">
    <w:abstractNumId w:val="38"/>
  </w:num>
  <w:num w:numId="63">
    <w:abstractNumId w:val="52"/>
  </w:num>
  <w:num w:numId="64">
    <w:abstractNumId w:val="58"/>
  </w:num>
  <w:num w:numId="65">
    <w:abstractNumId w:val="44"/>
  </w:num>
  <w:num w:numId="66">
    <w:abstractNumId w:val="0"/>
  </w:num>
  <w:num w:numId="67">
    <w:abstractNumId w:val="56"/>
  </w:num>
  <w:num w:numId="68">
    <w:abstractNumId w:val="6"/>
  </w:num>
  <w:num w:numId="69">
    <w:abstractNumId w:val="45"/>
  </w:num>
  <w:num w:numId="70">
    <w:abstractNumId w:val="47"/>
  </w:num>
  <w:num w:numId="71">
    <w:abstractNumId w:val="59"/>
  </w:num>
  <w:num w:numId="72">
    <w:abstractNumId w:val="49"/>
  </w:num>
  <w:num w:numId="73">
    <w:abstractNumId w:val="25"/>
  </w:num>
  <w:num w:numId="74">
    <w:abstractNumId w:val="69"/>
  </w:num>
  <w:num w:numId="75">
    <w:abstractNumId w:val="1"/>
  </w:num>
  <w:num w:numId="76">
    <w:abstractNumId w:val="7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
    <w15:presenceInfo w15:providerId="None"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
  <w:rsids>
    <w:rsidRoot w:val="00D31D50"/>
    <w:rsid w:val="0001075A"/>
    <w:rsid w:val="00016FB5"/>
    <w:rsid w:val="00034124"/>
    <w:rsid w:val="00044D90"/>
    <w:rsid w:val="000613BB"/>
    <w:rsid w:val="0007492A"/>
    <w:rsid w:val="00075899"/>
    <w:rsid w:val="00080037"/>
    <w:rsid w:val="000A0638"/>
    <w:rsid w:val="000B3B64"/>
    <w:rsid w:val="000B44E4"/>
    <w:rsid w:val="000B5529"/>
    <w:rsid w:val="000B7E3B"/>
    <w:rsid w:val="000D4D9C"/>
    <w:rsid w:val="000E058C"/>
    <w:rsid w:val="001043EA"/>
    <w:rsid w:val="00111784"/>
    <w:rsid w:val="00112E15"/>
    <w:rsid w:val="00135106"/>
    <w:rsid w:val="00143398"/>
    <w:rsid w:val="00155954"/>
    <w:rsid w:val="0016557C"/>
    <w:rsid w:val="00167058"/>
    <w:rsid w:val="00181AE9"/>
    <w:rsid w:val="001840D6"/>
    <w:rsid w:val="0019234B"/>
    <w:rsid w:val="001A168D"/>
    <w:rsid w:val="001A1991"/>
    <w:rsid w:val="001B0F3B"/>
    <w:rsid w:val="001C2147"/>
    <w:rsid w:val="001C636B"/>
    <w:rsid w:val="001F1991"/>
    <w:rsid w:val="001F5FC6"/>
    <w:rsid w:val="00235C25"/>
    <w:rsid w:val="0025551E"/>
    <w:rsid w:val="00262116"/>
    <w:rsid w:val="00262446"/>
    <w:rsid w:val="00263D28"/>
    <w:rsid w:val="00264E30"/>
    <w:rsid w:val="00274A76"/>
    <w:rsid w:val="00282F82"/>
    <w:rsid w:val="002877C5"/>
    <w:rsid w:val="002B270B"/>
    <w:rsid w:val="002B3842"/>
    <w:rsid w:val="002B7F00"/>
    <w:rsid w:val="002C56F6"/>
    <w:rsid w:val="002E32BF"/>
    <w:rsid w:val="00304660"/>
    <w:rsid w:val="00313015"/>
    <w:rsid w:val="003137A9"/>
    <w:rsid w:val="00321EE0"/>
    <w:rsid w:val="00323B43"/>
    <w:rsid w:val="003269EC"/>
    <w:rsid w:val="00350B46"/>
    <w:rsid w:val="00357B74"/>
    <w:rsid w:val="00357C81"/>
    <w:rsid w:val="00374F7D"/>
    <w:rsid w:val="0037799B"/>
    <w:rsid w:val="00396FB6"/>
    <w:rsid w:val="003A4D36"/>
    <w:rsid w:val="003A5D6A"/>
    <w:rsid w:val="003A6800"/>
    <w:rsid w:val="003B3132"/>
    <w:rsid w:val="003C1FF0"/>
    <w:rsid w:val="003D148C"/>
    <w:rsid w:val="003D37D8"/>
    <w:rsid w:val="003F119E"/>
    <w:rsid w:val="003F171C"/>
    <w:rsid w:val="00401CBF"/>
    <w:rsid w:val="00426133"/>
    <w:rsid w:val="00434706"/>
    <w:rsid w:val="004358AB"/>
    <w:rsid w:val="004641E1"/>
    <w:rsid w:val="0046452D"/>
    <w:rsid w:val="00466DFE"/>
    <w:rsid w:val="00471421"/>
    <w:rsid w:val="004824C8"/>
    <w:rsid w:val="00492154"/>
    <w:rsid w:val="004A5C4D"/>
    <w:rsid w:val="004A7396"/>
    <w:rsid w:val="004B7540"/>
    <w:rsid w:val="004F0151"/>
    <w:rsid w:val="004F112B"/>
    <w:rsid w:val="004F157B"/>
    <w:rsid w:val="00504796"/>
    <w:rsid w:val="0051025E"/>
    <w:rsid w:val="005251D0"/>
    <w:rsid w:val="00541334"/>
    <w:rsid w:val="00544A5E"/>
    <w:rsid w:val="00565F46"/>
    <w:rsid w:val="00591F6A"/>
    <w:rsid w:val="00592416"/>
    <w:rsid w:val="005B228D"/>
    <w:rsid w:val="005B275B"/>
    <w:rsid w:val="005E25C4"/>
    <w:rsid w:val="0060096C"/>
    <w:rsid w:val="00614D67"/>
    <w:rsid w:val="00620E9C"/>
    <w:rsid w:val="0063603F"/>
    <w:rsid w:val="00653A49"/>
    <w:rsid w:val="006621AC"/>
    <w:rsid w:val="006636CB"/>
    <w:rsid w:val="00665C02"/>
    <w:rsid w:val="00685331"/>
    <w:rsid w:val="006901C8"/>
    <w:rsid w:val="00690647"/>
    <w:rsid w:val="00694EE5"/>
    <w:rsid w:val="006A573C"/>
    <w:rsid w:val="006B4B8E"/>
    <w:rsid w:val="006C5BFB"/>
    <w:rsid w:val="006E401A"/>
    <w:rsid w:val="006E76E6"/>
    <w:rsid w:val="00700645"/>
    <w:rsid w:val="00704271"/>
    <w:rsid w:val="00712761"/>
    <w:rsid w:val="007160C5"/>
    <w:rsid w:val="007350D2"/>
    <w:rsid w:val="00742EE9"/>
    <w:rsid w:val="0074770C"/>
    <w:rsid w:val="00753E96"/>
    <w:rsid w:val="0076139D"/>
    <w:rsid w:val="00766AD0"/>
    <w:rsid w:val="00770C6D"/>
    <w:rsid w:val="00787687"/>
    <w:rsid w:val="00787711"/>
    <w:rsid w:val="007955E4"/>
    <w:rsid w:val="007A5CED"/>
    <w:rsid w:val="007C7B48"/>
    <w:rsid w:val="00804C5B"/>
    <w:rsid w:val="0081552B"/>
    <w:rsid w:val="008166EB"/>
    <w:rsid w:val="008172AF"/>
    <w:rsid w:val="008321F1"/>
    <w:rsid w:val="00862E46"/>
    <w:rsid w:val="008703A9"/>
    <w:rsid w:val="008809CD"/>
    <w:rsid w:val="008A6D5A"/>
    <w:rsid w:val="008B7726"/>
    <w:rsid w:val="008C1A18"/>
    <w:rsid w:val="008C2532"/>
    <w:rsid w:val="008D192A"/>
    <w:rsid w:val="008D2A4D"/>
    <w:rsid w:val="008D2D7B"/>
    <w:rsid w:val="008D421A"/>
    <w:rsid w:val="008E3E8F"/>
    <w:rsid w:val="008F16A9"/>
    <w:rsid w:val="008F406B"/>
    <w:rsid w:val="00902115"/>
    <w:rsid w:val="0090313E"/>
    <w:rsid w:val="00904E78"/>
    <w:rsid w:val="009262B6"/>
    <w:rsid w:val="00932AEA"/>
    <w:rsid w:val="0093616A"/>
    <w:rsid w:val="009377E7"/>
    <w:rsid w:val="00940FA6"/>
    <w:rsid w:val="00945C07"/>
    <w:rsid w:val="00951BF9"/>
    <w:rsid w:val="00973DD7"/>
    <w:rsid w:val="009747F0"/>
    <w:rsid w:val="009810BA"/>
    <w:rsid w:val="009A1995"/>
    <w:rsid w:val="009A2328"/>
    <w:rsid w:val="009A4F66"/>
    <w:rsid w:val="009B0DF1"/>
    <w:rsid w:val="009B7E18"/>
    <w:rsid w:val="009D4FC1"/>
    <w:rsid w:val="009E6397"/>
    <w:rsid w:val="009F1239"/>
    <w:rsid w:val="009F5322"/>
    <w:rsid w:val="00A1253D"/>
    <w:rsid w:val="00A151A6"/>
    <w:rsid w:val="00A365CB"/>
    <w:rsid w:val="00A37F37"/>
    <w:rsid w:val="00A4327C"/>
    <w:rsid w:val="00A45A31"/>
    <w:rsid w:val="00A87F55"/>
    <w:rsid w:val="00AA0B74"/>
    <w:rsid w:val="00AB1457"/>
    <w:rsid w:val="00AC44AE"/>
    <w:rsid w:val="00AD1942"/>
    <w:rsid w:val="00AD22C0"/>
    <w:rsid w:val="00AD45AF"/>
    <w:rsid w:val="00AD4835"/>
    <w:rsid w:val="00AE6651"/>
    <w:rsid w:val="00B1225C"/>
    <w:rsid w:val="00B15B75"/>
    <w:rsid w:val="00B2265C"/>
    <w:rsid w:val="00B34F44"/>
    <w:rsid w:val="00B6575C"/>
    <w:rsid w:val="00B65861"/>
    <w:rsid w:val="00B80293"/>
    <w:rsid w:val="00B843FC"/>
    <w:rsid w:val="00B8719D"/>
    <w:rsid w:val="00BA6B38"/>
    <w:rsid w:val="00BB370A"/>
    <w:rsid w:val="00BB45A5"/>
    <w:rsid w:val="00BC0DC6"/>
    <w:rsid w:val="00BC60E0"/>
    <w:rsid w:val="00BC6C63"/>
    <w:rsid w:val="00BD3202"/>
    <w:rsid w:val="00C03539"/>
    <w:rsid w:val="00C43F2F"/>
    <w:rsid w:val="00C47502"/>
    <w:rsid w:val="00C50129"/>
    <w:rsid w:val="00C55110"/>
    <w:rsid w:val="00C558CB"/>
    <w:rsid w:val="00C6280B"/>
    <w:rsid w:val="00C712D8"/>
    <w:rsid w:val="00C741BE"/>
    <w:rsid w:val="00C958E9"/>
    <w:rsid w:val="00CA1D0E"/>
    <w:rsid w:val="00CA32B3"/>
    <w:rsid w:val="00CA7CE7"/>
    <w:rsid w:val="00CB1139"/>
    <w:rsid w:val="00CC27E7"/>
    <w:rsid w:val="00CC2935"/>
    <w:rsid w:val="00CC3957"/>
    <w:rsid w:val="00CC6C96"/>
    <w:rsid w:val="00CD23A1"/>
    <w:rsid w:val="00CE59C0"/>
    <w:rsid w:val="00CE67C2"/>
    <w:rsid w:val="00D03046"/>
    <w:rsid w:val="00D17F09"/>
    <w:rsid w:val="00D231F3"/>
    <w:rsid w:val="00D25BED"/>
    <w:rsid w:val="00D26EED"/>
    <w:rsid w:val="00D3150A"/>
    <w:rsid w:val="00D31D50"/>
    <w:rsid w:val="00D52498"/>
    <w:rsid w:val="00D60312"/>
    <w:rsid w:val="00D60933"/>
    <w:rsid w:val="00D6777D"/>
    <w:rsid w:val="00D826DC"/>
    <w:rsid w:val="00D8415D"/>
    <w:rsid w:val="00D90B26"/>
    <w:rsid w:val="00D93CCF"/>
    <w:rsid w:val="00DA3BEE"/>
    <w:rsid w:val="00DA6AB3"/>
    <w:rsid w:val="00DB4833"/>
    <w:rsid w:val="00DC0AD7"/>
    <w:rsid w:val="00DC1B9C"/>
    <w:rsid w:val="00DD2501"/>
    <w:rsid w:val="00DD49EE"/>
    <w:rsid w:val="00DE7899"/>
    <w:rsid w:val="00DF0588"/>
    <w:rsid w:val="00DF3836"/>
    <w:rsid w:val="00E0227A"/>
    <w:rsid w:val="00E064FB"/>
    <w:rsid w:val="00E235FF"/>
    <w:rsid w:val="00E24663"/>
    <w:rsid w:val="00E3369E"/>
    <w:rsid w:val="00E45512"/>
    <w:rsid w:val="00E4779E"/>
    <w:rsid w:val="00E80FDB"/>
    <w:rsid w:val="00E81A79"/>
    <w:rsid w:val="00E81A8D"/>
    <w:rsid w:val="00E87BF8"/>
    <w:rsid w:val="00E91FD1"/>
    <w:rsid w:val="00EA327B"/>
    <w:rsid w:val="00EA644E"/>
    <w:rsid w:val="00EE3841"/>
    <w:rsid w:val="00EE51FA"/>
    <w:rsid w:val="00EE7615"/>
    <w:rsid w:val="00EF7FCA"/>
    <w:rsid w:val="00F15630"/>
    <w:rsid w:val="00F4285E"/>
    <w:rsid w:val="00F50531"/>
    <w:rsid w:val="00F52AD0"/>
    <w:rsid w:val="00F6409E"/>
    <w:rsid w:val="00F748B4"/>
    <w:rsid w:val="00F7557C"/>
    <w:rsid w:val="00F818CA"/>
    <w:rsid w:val="00F84821"/>
    <w:rsid w:val="00F90B78"/>
    <w:rsid w:val="00F91492"/>
    <w:rsid w:val="00F94A0E"/>
    <w:rsid w:val="00FC1354"/>
    <w:rsid w:val="00FC3891"/>
    <w:rsid w:val="00FC43B1"/>
    <w:rsid w:val="00FD5833"/>
    <w:rsid w:val="00FD74AE"/>
    <w:rsid w:val="015F5894"/>
    <w:rsid w:val="023678DE"/>
    <w:rsid w:val="03CB7BFA"/>
    <w:rsid w:val="03CE2ED7"/>
    <w:rsid w:val="03D969D1"/>
    <w:rsid w:val="04136575"/>
    <w:rsid w:val="04893900"/>
    <w:rsid w:val="04FD5E2C"/>
    <w:rsid w:val="056522F8"/>
    <w:rsid w:val="05726A88"/>
    <w:rsid w:val="058161CF"/>
    <w:rsid w:val="05852E1C"/>
    <w:rsid w:val="05A63023"/>
    <w:rsid w:val="05CD7162"/>
    <w:rsid w:val="05D16D17"/>
    <w:rsid w:val="05E849C5"/>
    <w:rsid w:val="060D1093"/>
    <w:rsid w:val="063452F3"/>
    <w:rsid w:val="064100DE"/>
    <w:rsid w:val="064D15DB"/>
    <w:rsid w:val="06823D85"/>
    <w:rsid w:val="06AE1C2E"/>
    <w:rsid w:val="06B64E56"/>
    <w:rsid w:val="06E64F74"/>
    <w:rsid w:val="07252B05"/>
    <w:rsid w:val="074637AF"/>
    <w:rsid w:val="074A20F8"/>
    <w:rsid w:val="074B389D"/>
    <w:rsid w:val="075C3E3B"/>
    <w:rsid w:val="0761791B"/>
    <w:rsid w:val="07F21A9B"/>
    <w:rsid w:val="08AC5C18"/>
    <w:rsid w:val="08AF362B"/>
    <w:rsid w:val="08B81E61"/>
    <w:rsid w:val="090C5D88"/>
    <w:rsid w:val="091572E4"/>
    <w:rsid w:val="091C2D65"/>
    <w:rsid w:val="0925331B"/>
    <w:rsid w:val="09253395"/>
    <w:rsid w:val="092E4073"/>
    <w:rsid w:val="09391510"/>
    <w:rsid w:val="09657116"/>
    <w:rsid w:val="0A2703AE"/>
    <w:rsid w:val="0A8C41B9"/>
    <w:rsid w:val="0ADE33C6"/>
    <w:rsid w:val="0B486A8E"/>
    <w:rsid w:val="0B5F3995"/>
    <w:rsid w:val="0BF02025"/>
    <w:rsid w:val="0C6854AD"/>
    <w:rsid w:val="0CB90C3C"/>
    <w:rsid w:val="0CD11792"/>
    <w:rsid w:val="0CF65FD1"/>
    <w:rsid w:val="0D9748A7"/>
    <w:rsid w:val="0E183222"/>
    <w:rsid w:val="0E212B2F"/>
    <w:rsid w:val="0E247D89"/>
    <w:rsid w:val="0E3D5874"/>
    <w:rsid w:val="0E7142EC"/>
    <w:rsid w:val="0EDF4F81"/>
    <w:rsid w:val="0EF9785D"/>
    <w:rsid w:val="0F155E47"/>
    <w:rsid w:val="0F183591"/>
    <w:rsid w:val="0F294C5D"/>
    <w:rsid w:val="0FB3739E"/>
    <w:rsid w:val="0FE55B3E"/>
    <w:rsid w:val="0FEA2308"/>
    <w:rsid w:val="10530F65"/>
    <w:rsid w:val="10D77F37"/>
    <w:rsid w:val="10EA160E"/>
    <w:rsid w:val="1110249C"/>
    <w:rsid w:val="111A1738"/>
    <w:rsid w:val="11C355ED"/>
    <w:rsid w:val="12263BFB"/>
    <w:rsid w:val="126F42C0"/>
    <w:rsid w:val="12740772"/>
    <w:rsid w:val="12C93BE6"/>
    <w:rsid w:val="12EE4CDD"/>
    <w:rsid w:val="13F4387D"/>
    <w:rsid w:val="142E38A6"/>
    <w:rsid w:val="14343B2F"/>
    <w:rsid w:val="14497849"/>
    <w:rsid w:val="14E81C5E"/>
    <w:rsid w:val="152474F1"/>
    <w:rsid w:val="152D0023"/>
    <w:rsid w:val="152F13EB"/>
    <w:rsid w:val="153B2FD6"/>
    <w:rsid w:val="157510F9"/>
    <w:rsid w:val="157B2078"/>
    <w:rsid w:val="157E4A6A"/>
    <w:rsid w:val="15955AF8"/>
    <w:rsid w:val="15D9009B"/>
    <w:rsid w:val="16280F1D"/>
    <w:rsid w:val="164C32E6"/>
    <w:rsid w:val="166500D7"/>
    <w:rsid w:val="16A80F80"/>
    <w:rsid w:val="16B8660F"/>
    <w:rsid w:val="16E62A8D"/>
    <w:rsid w:val="16FD5B1F"/>
    <w:rsid w:val="17623D3D"/>
    <w:rsid w:val="179706A5"/>
    <w:rsid w:val="17B31B64"/>
    <w:rsid w:val="17B56E55"/>
    <w:rsid w:val="17E50A3C"/>
    <w:rsid w:val="18C25032"/>
    <w:rsid w:val="18FE6665"/>
    <w:rsid w:val="19091125"/>
    <w:rsid w:val="197207A1"/>
    <w:rsid w:val="197C6771"/>
    <w:rsid w:val="19A8127C"/>
    <w:rsid w:val="19F2525A"/>
    <w:rsid w:val="1A394C71"/>
    <w:rsid w:val="1A594324"/>
    <w:rsid w:val="1AE03086"/>
    <w:rsid w:val="1B200250"/>
    <w:rsid w:val="1B266788"/>
    <w:rsid w:val="1B47672D"/>
    <w:rsid w:val="1B7D326D"/>
    <w:rsid w:val="1B956E4B"/>
    <w:rsid w:val="1BA66F7F"/>
    <w:rsid w:val="1C073BAD"/>
    <w:rsid w:val="1C5024AE"/>
    <w:rsid w:val="1CB529BF"/>
    <w:rsid w:val="1CE8429C"/>
    <w:rsid w:val="1D286020"/>
    <w:rsid w:val="1D320171"/>
    <w:rsid w:val="1D9A4F75"/>
    <w:rsid w:val="1DEB33AA"/>
    <w:rsid w:val="1DFF1ECE"/>
    <w:rsid w:val="1EE67270"/>
    <w:rsid w:val="1FBF648F"/>
    <w:rsid w:val="20174453"/>
    <w:rsid w:val="208C39DD"/>
    <w:rsid w:val="20C73536"/>
    <w:rsid w:val="21002CB0"/>
    <w:rsid w:val="21180A45"/>
    <w:rsid w:val="213B67F8"/>
    <w:rsid w:val="21566A86"/>
    <w:rsid w:val="21FD3B85"/>
    <w:rsid w:val="22091FF6"/>
    <w:rsid w:val="220C49A8"/>
    <w:rsid w:val="22817AC4"/>
    <w:rsid w:val="22A022C7"/>
    <w:rsid w:val="22BA2637"/>
    <w:rsid w:val="23CB51A0"/>
    <w:rsid w:val="23E3098C"/>
    <w:rsid w:val="24570A1F"/>
    <w:rsid w:val="249A37C4"/>
    <w:rsid w:val="25722D47"/>
    <w:rsid w:val="25BA2187"/>
    <w:rsid w:val="25D75330"/>
    <w:rsid w:val="26396DF9"/>
    <w:rsid w:val="263F31D2"/>
    <w:rsid w:val="26624792"/>
    <w:rsid w:val="2669105F"/>
    <w:rsid w:val="26B11B70"/>
    <w:rsid w:val="2788232D"/>
    <w:rsid w:val="27A8557A"/>
    <w:rsid w:val="28287389"/>
    <w:rsid w:val="284D1E4B"/>
    <w:rsid w:val="28707D1B"/>
    <w:rsid w:val="29522F14"/>
    <w:rsid w:val="29830499"/>
    <w:rsid w:val="29B70E4E"/>
    <w:rsid w:val="29E67D2A"/>
    <w:rsid w:val="2A065187"/>
    <w:rsid w:val="2A73396E"/>
    <w:rsid w:val="2AC43B5D"/>
    <w:rsid w:val="2AFF6151"/>
    <w:rsid w:val="2B0A4B83"/>
    <w:rsid w:val="2B27151F"/>
    <w:rsid w:val="2B5C46D0"/>
    <w:rsid w:val="2B774E6E"/>
    <w:rsid w:val="2B89762B"/>
    <w:rsid w:val="2BA811B5"/>
    <w:rsid w:val="2BBC6406"/>
    <w:rsid w:val="2BD077DF"/>
    <w:rsid w:val="2BEC7468"/>
    <w:rsid w:val="2BF37E19"/>
    <w:rsid w:val="2CEE5AEE"/>
    <w:rsid w:val="2D3B12A0"/>
    <w:rsid w:val="2D6315EC"/>
    <w:rsid w:val="2DBB1BC2"/>
    <w:rsid w:val="2E545691"/>
    <w:rsid w:val="2E9D4BAD"/>
    <w:rsid w:val="2F254491"/>
    <w:rsid w:val="2F2C1CC2"/>
    <w:rsid w:val="2F640DD0"/>
    <w:rsid w:val="2F6C4711"/>
    <w:rsid w:val="30441C56"/>
    <w:rsid w:val="30643816"/>
    <w:rsid w:val="30C46057"/>
    <w:rsid w:val="30C5305A"/>
    <w:rsid w:val="30D93366"/>
    <w:rsid w:val="311074EC"/>
    <w:rsid w:val="31144EF4"/>
    <w:rsid w:val="317410D2"/>
    <w:rsid w:val="31EE6982"/>
    <w:rsid w:val="323219FF"/>
    <w:rsid w:val="323F3DC1"/>
    <w:rsid w:val="3273743F"/>
    <w:rsid w:val="32A6004A"/>
    <w:rsid w:val="32BA2DF2"/>
    <w:rsid w:val="32F3655E"/>
    <w:rsid w:val="32F3674E"/>
    <w:rsid w:val="337A7D30"/>
    <w:rsid w:val="33BB6DF2"/>
    <w:rsid w:val="342F33A5"/>
    <w:rsid w:val="345933AF"/>
    <w:rsid w:val="348F17A3"/>
    <w:rsid w:val="349274D6"/>
    <w:rsid w:val="350016F7"/>
    <w:rsid w:val="35160FD0"/>
    <w:rsid w:val="351A44CD"/>
    <w:rsid w:val="35300677"/>
    <w:rsid w:val="359B01EE"/>
    <w:rsid w:val="363A1FA7"/>
    <w:rsid w:val="36673187"/>
    <w:rsid w:val="36807FD3"/>
    <w:rsid w:val="36914029"/>
    <w:rsid w:val="370C408F"/>
    <w:rsid w:val="372033E7"/>
    <w:rsid w:val="37264C93"/>
    <w:rsid w:val="37740A73"/>
    <w:rsid w:val="37A157C8"/>
    <w:rsid w:val="37C11BD4"/>
    <w:rsid w:val="390362AA"/>
    <w:rsid w:val="39271960"/>
    <w:rsid w:val="39C76710"/>
    <w:rsid w:val="39CC1ABF"/>
    <w:rsid w:val="3A091BB8"/>
    <w:rsid w:val="3A6F3FBC"/>
    <w:rsid w:val="3A8661BF"/>
    <w:rsid w:val="3ADF666E"/>
    <w:rsid w:val="3AE97058"/>
    <w:rsid w:val="3B117AF9"/>
    <w:rsid w:val="3B4374D3"/>
    <w:rsid w:val="3BBA23D6"/>
    <w:rsid w:val="3BD0738D"/>
    <w:rsid w:val="3BDB4D41"/>
    <w:rsid w:val="3C0911F9"/>
    <w:rsid w:val="3C0E3309"/>
    <w:rsid w:val="3C125DAD"/>
    <w:rsid w:val="3C5C001F"/>
    <w:rsid w:val="3CB2227F"/>
    <w:rsid w:val="3D6F7A27"/>
    <w:rsid w:val="3DA93273"/>
    <w:rsid w:val="3E5B14A1"/>
    <w:rsid w:val="3E755DC3"/>
    <w:rsid w:val="3E837582"/>
    <w:rsid w:val="3F845F0B"/>
    <w:rsid w:val="3FB06079"/>
    <w:rsid w:val="3FBE4CD0"/>
    <w:rsid w:val="40314DB3"/>
    <w:rsid w:val="40E96FCA"/>
    <w:rsid w:val="413C30FD"/>
    <w:rsid w:val="41751EB5"/>
    <w:rsid w:val="43304FF5"/>
    <w:rsid w:val="433B5829"/>
    <w:rsid w:val="43604E0F"/>
    <w:rsid w:val="43662A3B"/>
    <w:rsid w:val="436F46A0"/>
    <w:rsid w:val="43A044AF"/>
    <w:rsid w:val="43A64514"/>
    <w:rsid w:val="43BF7FAB"/>
    <w:rsid w:val="43F00E53"/>
    <w:rsid w:val="44222807"/>
    <w:rsid w:val="446144B3"/>
    <w:rsid w:val="44D414B2"/>
    <w:rsid w:val="44D919EE"/>
    <w:rsid w:val="450462E8"/>
    <w:rsid w:val="45230FF7"/>
    <w:rsid w:val="454B0E63"/>
    <w:rsid w:val="456520FF"/>
    <w:rsid w:val="456D75DF"/>
    <w:rsid w:val="45842B61"/>
    <w:rsid w:val="458D07EA"/>
    <w:rsid w:val="462016B5"/>
    <w:rsid w:val="465651FD"/>
    <w:rsid w:val="4668410F"/>
    <w:rsid w:val="46AB6CDD"/>
    <w:rsid w:val="46C316D5"/>
    <w:rsid w:val="470F6E8B"/>
    <w:rsid w:val="475119E7"/>
    <w:rsid w:val="483C3038"/>
    <w:rsid w:val="483F256B"/>
    <w:rsid w:val="491B4309"/>
    <w:rsid w:val="49612A36"/>
    <w:rsid w:val="496A608E"/>
    <w:rsid w:val="498165CE"/>
    <w:rsid w:val="4A0A436C"/>
    <w:rsid w:val="4A147EC0"/>
    <w:rsid w:val="4A181C77"/>
    <w:rsid w:val="4A302800"/>
    <w:rsid w:val="4A9A25BC"/>
    <w:rsid w:val="4AA74E7A"/>
    <w:rsid w:val="4ACF28B8"/>
    <w:rsid w:val="4AE576CC"/>
    <w:rsid w:val="4AEA5DD5"/>
    <w:rsid w:val="4B736714"/>
    <w:rsid w:val="4B7804DD"/>
    <w:rsid w:val="4BAE7E79"/>
    <w:rsid w:val="4BC0364C"/>
    <w:rsid w:val="4C6A2147"/>
    <w:rsid w:val="4C797E64"/>
    <w:rsid w:val="4C8F4803"/>
    <w:rsid w:val="4CB967A7"/>
    <w:rsid w:val="4D173DA0"/>
    <w:rsid w:val="4D1740E5"/>
    <w:rsid w:val="4D312699"/>
    <w:rsid w:val="4D3B2B9D"/>
    <w:rsid w:val="4DBF7D79"/>
    <w:rsid w:val="4DC9694A"/>
    <w:rsid w:val="4E4636AC"/>
    <w:rsid w:val="4EC302CA"/>
    <w:rsid w:val="4ED225B6"/>
    <w:rsid w:val="4F985D5D"/>
    <w:rsid w:val="4FD02808"/>
    <w:rsid w:val="4FE128E0"/>
    <w:rsid w:val="5060295F"/>
    <w:rsid w:val="508D55C2"/>
    <w:rsid w:val="50AE34B6"/>
    <w:rsid w:val="50B044BE"/>
    <w:rsid w:val="50B775C5"/>
    <w:rsid w:val="50C132F1"/>
    <w:rsid w:val="50F4226D"/>
    <w:rsid w:val="5115502B"/>
    <w:rsid w:val="511B39E2"/>
    <w:rsid w:val="51BB665C"/>
    <w:rsid w:val="51C65125"/>
    <w:rsid w:val="52231633"/>
    <w:rsid w:val="522D5E74"/>
    <w:rsid w:val="526C2CE0"/>
    <w:rsid w:val="52A8009F"/>
    <w:rsid w:val="52D37AF3"/>
    <w:rsid w:val="53884037"/>
    <w:rsid w:val="53BF7DE5"/>
    <w:rsid w:val="54244125"/>
    <w:rsid w:val="544E3E63"/>
    <w:rsid w:val="54C44223"/>
    <w:rsid w:val="54EA1C60"/>
    <w:rsid w:val="55091FE4"/>
    <w:rsid w:val="552E43CE"/>
    <w:rsid w:val="553603D0"/>
    <w:rsid w:val="553E4839"/>
    <w:rsid w:val="55827F86"/>
    <w:rsid w:val="559773D3"/>
    <w:rsid w:val="55AD235C"/>
    <w:rsid w:val="55BF54B0"/>
    <w:rsid w:val="566539F8"/>
    <w:rsid w:val="568B2E3E"/>
    <w:rsid w:val="57F236FA"/>
    <w:rsid w:val="58723885"/>
    <w:rsid w:val="588129B9"/>
    <w:rsid w:val="58825EB0"/>
    <w:rsid w:val="58A1369C"/>
    <w:rsid w:val="59053B01"/>
    <w:rsid w:val="59527FAB"/>
    <w:rsid w:val="59610D89"/>
    <w:rsid w:val="59826CE8"/>
    <w:rsid w:val="598E021E"/>
    <w:rsid w:val="59911758"/>
    <w:rsid w:val="59BB4EA8"/>
    <w:rsid w:val="5ADE4F70"/>
    <w:rsid w:val="5B74185D"/>
    <w:rsid w:val="5B743BDC"/>
    <w:rsid w:val="5BA07311"/>
    <w:rsid w:val="5BE26879"/>
    <w:rsid w:val="5BF40972"/>
    <w:rsid w:val="5C3470F8"/>
    <w:rsid w:val="5C8F3D4D"/>
    <w:rsid w:val="5CE60CC4"/>
    <w:rsid w:val="5D285312"/>
    <w:rsid w:val="5D906FD7"/>
    <w:rsid w:val="5DA03824"/>
    <w:rsid w:val="5DDB66DF"/>
    <w:rsid w:val="5E121EE8"/>
    <w:rsid w:val="5E293FBF"/>
    <w:rsid w:val="5E4D3E8E"/>
    <w:rsid w:val="5E630DF6"/>
    <w:rsid w:val="5ECE0606"/>
    <w:rsid w:val="5EDB6E50"/>
    <w:rsid w:val="5F1C5062"/>
    <w:rsid w:val="5F5358F1"/>
    <w:rsid w:val="5F5708D3"/>
    <w:rsid w:val="5F7C2E53"/>
    <w:rsid w:val="5FA12489"/>
    <w:rsid w:val="600841E4"/>
    <w:rsid w:val="60123B79"/>
    <w:rsid w:val="60326633"/>
    <w:rsid w:val="611C3B1A"/>
    <w:rsid w:val="61410C71"/>
    <w:rsid w:val="61FA3E91"/>
    <w:rsid w:val="620020F2"/>
    <w:rsid w:val="62B82F9D"/>
    <w:rsid w:val="62EA11C7"/>
    <w:rsid w:val="62EE6E32"/>
    <w:rsid w:val="63311536"/>
    <w:rsid w:val="63725858"/>
    <w:rsid w:val="639F4C14"/>
    <w:rsid w:val="63BD65F1"/>
    <w:rsid w:val="64187A62"/>
    <w:rsid w:val="642328BD"/>
    <w:rsid w:val="642A557D"/>
    <w:rsid w:val="64557914"/>
    <w:rsid w:val="64693F0A"/>
    <w:rsid w:val="647D1944"/>
    <w:rsid w:val="648C0FD2"/>
    <w:rsid w:val="64BF6B85"/>
    <w:rsid w:val="64DD3787"/>
    <w:rsid w:val="652E0F10"/>
    <w:rsid w:val="653505F0"/>
    <w:rsid w:val="654B1D75"/>
    <w:rsid w:val="656607D7"/>
    <w:rsid w:val="65CA1F70"/>
    <w:rsid w:val="65F63E79"/>
    <w:rsid w:val="66220549"/>
    <w:rsid w:val="665B097D"/>
    <w:rsid w:val="666B55CE"/>
    <w:rsid w:val="668D5105"/>
    <w:rsid w:val="66C65D92"/>
    <w:rsid w:val="671C6149"/>
    <w:rsid w:val="671E6304"/>
    <w:rsid w:val="67BB3FD6"/>
    <w:rsid w:val="67F549CE"/>
    <w:rsid w:val="68045F58"/>
    <w:rsid w:val="68380F19"/>
    <w:rsid w:val="696A3BA3"/>
    <w:rsid w:val="69B155B1"/>
    <w:rsid w:val="69DC4095"/>
    <w:rsid w:val="6ABD5473"/>
    <w:rsid w:val="6B035F76"/>
    <w:rsid w:val="6B1C08CB"/>
    <w:rsid w:val="6B280C58"/>
    <w:rsid w:val="6B4C7A45"/>
    <w:rsid w:val="6BC2226B"/>
    <w:rsid w:val="6BCC5619"/>
    <w:rsid w:val="6C066EF3"/>
    <w:rsid w:val="6C077D65"/>
    <w:rsid w:val="6CAF5D00"/>
    <w:rsid w:val="6CBB3ECD"/>
    <w:rsid w:val="6D1F6755"/>
    <w:rsid w:val="6D3A0966"/>
    <w:rsid w:val="6D622D85"/>
    <w:rsid w:val="6D754322"/>
    <w:rsid w:val="6D926F99"/>
    <w:rsid w:val="6DAB2A7D"/>
    <w:rsid w:val="6DC579AA"/>
    <w:rsid w:val="6E1713F9"/>
    <w:rsid w:val="6E1A4AA8"/>
    <w:rsid w:val="6E2D24C1"/>
    <w:rsid w:val="6E987E8D"/>
    <w:rsid w:val="6EDA5F62"/>
    <w:rsid w:val="6EF26AA2"/>
    <w:rsid w:val="6F26397A"/>
    <w:rsid w:val="6FEA5AF3"/>
    <w:rsid w:val="700835E3"/>
    <w:rsid w:val="70175C7E"/>
    <w:rsid w:val="706F0FA1"/>
    <w:rsid w:val="70CA4DE9"/>
    <w:rsid w:val="70CD243C"/>
    <w:rsid w:val="70FA7746"/>
    <w:rsid w:val="71105363"/>
    <w:rsid w:val="715369B9"/>
    <w:rsid w:val="715A19A5"/>
    <w:rsid w:val="71A1147B"/>
    <w:rsid w:val="71C1339C"/>
    <w:rsid w:val="71FA0CE9"/>
    <w:rsid w:val="72026E38"/>
    <w:rsid w:val="72CB2A3D"/>
    <w:rsid w:val="72E0622B"/>
    <w:rsid w:val="73493A5B"/>
    <w:rsid w:val="73535AA7"/>
    <w:rsid w:val="73B85CBB"/>
    <w:rsid w:val="73F867D0"/>
    <w:rsid w:val="74131E3F"/>
    <w:rsid w:val="7467565A"/>
    <w:rsid w:val="7496755C"/>
    <w:rsid w:val="74EF08C1"/>
    <w:rsid w:val="756A7787"/>
    <w:rsid w:val="75B87E7C"/>
    <w:rsid w:val="76BA6064"/>
    <w:rsid w:val="76C65DCC"/>
    <w:rsid w:val="76EA1D03"/>
    <w:rsid w:val="770F14BC"/>
    <w:rsid w:val="77375CAF"/>
    <w:rsid w:val="7757038C"/>
    <w:rsid w:val="776161B1"/>
    <w:rsid w:val="77D87D4B"/>
    <w:rsid w:val="782B3A02"/>
    <w:rsid w:val="7919012D"/>
    <w:rsid w:val="79687E2F"/>
    <w:rsid w:val="797424BA"/>
    <w:rsid w:val="79D245D5"/>
    <w:rsid w:val="79D51D19"/>
    <w:rsid w:val="7A0954F6"/>
    <w:rsid w:val="7A2566F6"/>
    <w:rsid w:val="7A5371C4"/>
    <w:rsid w:val="7AE52567"/>
    <w:rsid w:val="7AEC3432"/>
    <w:rsid w:val="7B0A5B28"/>
    <w:rsid w:val="7B2A0F0D"/>
    <w:rsid w:val="7B2B5B7D"/>
    <w:rsid w:val="7B736EBB"/>
    <w:rsid w:val="7B957AA3"/>
    <w:rsid w:val="7C26401B"/>
    <w:rsid w:val="7C64071D"/>
    <w:rsid w:val="7C79636C"/>
    <w:rsid w:val="7D360E6C"/>
    <w:rsid w:val="7D7972B4"/>
    <w:rsid w:val="7DBE25D4"/>
    <w:rsid w:val="7DDF7EA7"/>
    <w:rsid w:val="7E0C3877"/>
    <w:rsid w:val="7E472604"/>
    <w:rsid w:val="7EE85A71"/>
    <w:rsid w:val="7EFE57A4"/>
    <w:rsid w:val="7F142B8D"/>
    <w:rsid w:val="7F706CDC"/>
    <w:rsid w:val="7F8566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54"/>
    <w:qFormat/>
    <w:uiPriority w:val="9"/>
    <w:pPr>
      <w:keepNext/>
      <w:keepLines/>
      <w:spacing w:line="576" w:lineRule="auto"/>
      <w:outlineLvl w:val="0"/>
    </w:pPr>
    <w:rPr>
      <w:b/>
      <w:kern w:val="44"/>
      <w:sz w:val="44"/>
    </w:rPr>
  </w:style>
  <w:style w:type="paragraph" w:styleId="3">
    <w:name w:val="heading 2"/>
    <w:basedOn w:val="1"/>
    <w:next w:val="1"/>
    <w:link w:val="55"/>
    <w:unhideWhenUsed/>
    <w:qFormat/>
    <w:uiPriority w:val="9"/>
    <w:pPr>
      <w:keepNext/>
      <w:keepLines/>
      <w:spacing w:line="413" w:lineRule="auto"/>
      <w:outlineLvl w:val="1"/>
    </w:pPr>
    <w:rPr>
      <w:rFonts w:ascii="Arial" w:hAnsi="Arial" w:eastAsia="黑体"/>
      <w:b/>
      <w:sz w:val="32"/>
    </w:rPr>
  </w:style>
  <w:style w:type="paragraph" w:styleId="4">
    <w:name w:val="heading 3"/>
    <w:basedOn w:val="1"/>
    <w:next w:val="1"/>
    <w:link w:val="56"/>
    <w:unhideWhenUsed/>
    <w:qFormat/>
    <w:uiPriority w:val="9"/>
    <w:pPr>
      <w:keepNext/>
      <w:keepLines/>
      <w:spacing w:line="413" w:lineRule="auto"/>
      <w:outlineLvl w:val="2"/>
    </w:pPr>
    <w:rPr>
      <w:b/>
      <w:sz w:val="32"/>
    </w:rPr>
  </w:style>
  <w:style w:type="paragraph" w:styleId="5">
    <w:name w:val="heading 4"/>
    <w:basedOn w:val="1"/>
    <w:next w:val="1"/>
    <w:link w:val="57"/>
    <w:unhideWhenUsed/>
    <w:qFormat/>
    <w:uiPriority w:val="9"/>
    <w:pPr>
      <w:keepNext/>
      <w:keepLines/>
      <w:spacing w:line="372" w:lineRule="auto"/>
      <w:outlineLvl w:val="3"/>
    </w:pPr>
    <w:rPr>
      <w:rFonts w:ascii="Arial" w:hAnsi="Arial" w:eastAsia="黑体"/>
      <w:b/>
      <w:sz w:val="28"/>
    </w:rPr>
  </w:style>
  <w:style w:type="paragraph" w:styleId="6">
    <w:name w:val="heading 5"/>
    <w:basedOn w:val="1"/>
    <w:next w:val="1"/>
    <w:link w:val="24"/>
    <w:unhideWhenUsed/>
    <w:qFormat/>
    <w:uiPriority w:val="9"/>
    <w:pPr>
      <w:keepNext/>
      <w:keepLines/>
      <w:spacing w:line="372" w:lineRule="auto"/>
      <w:outlineLvl w:val="4"/>
    </w:pPr>
    <w:rPr>
      <w:b/>
      <w:sz w:val="28"/>
    </w:rPr>
  </w:style>
  <w:style w:type="paragraph" w:styleId="7">
    <w:name w:val="heading 6"/>
    <w:basedOn w:val="1"/>
    <w:next w:val="1"/>
    <w:link w:val="28"/>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52"/>
    <w:unhideWhenUsed/>
    <w:qFormat/>
    <w:uiPriority w:val="9"/>
    <w:pPr>
      <w:keepNext/>
      <w:keepLines/>
      <w:spacing w:before="240" w:after="64" w:line="320" w:lineRule="auto"/>
      <w:outlineLvl w:val="6"/>
    </w:pPr>
    <w:rPr>
      <w:b/>
      <w:bCs/>
      <w:sz w:val="24"/>
      <w:szCs w:val="24"/>
    </w:rPr>
  </w:style>
  <w:style w:type="paragraph" w:styleId="9">
    <w:name w:val="heading 8"/>
    <w:basedOn w:val="1"/>
    <w:next w:val="1"/>
    <w:link w:val="58"/>
    <w:unhideWhenUsed/>
    <w:qFormat/>
    <w:uiPriority w:val="9"/>
    <w:pPr>
      <w:keepNext/>
      <w:keepLines/>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59"/>
    <w:semiHidden/>
    <w:unhideWhenUsed/>
    <w:qFormat/>
    <w:uiPriority w:val="9"/>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7">
    <w:name w:val="Default Paragraph Font"/>
    <w:semiHidden/>
    <w:unhideWhenUsed/>
    <w:qFormat/>
    <w:uiPriority w:val="1"/>
  </w:style>
  <w:style w:type="table" w:default="1" w:styleId="23">
    <w:name w:val="Normal Table"/>
    <w:semiHidden/>
    <w:unhideWhenUsed/>
    <w:qFormat/>
    <w:uiPriority w:val="99"/>
    <w:tblPr>
      <w:tblLayout w:type="fixed"/>
      <w:tblCellMar>
        <w:top w:w="0" w:type="dxa"/>
        <w:left w:w="108" w:type="dxa"/>
        <w:bottom w:w="0" w:type="dxa"/>
        <w:right w:w="108" w:type="dxa"/>
      </w:tblCellMar>
    </w:tblPr>
  </w:style>
  <w:style w:type="paragraph" w:styleId="11">
    <w:name w:val="Document Map"/>
    <w:basedOn w:val="1"/>
    <w:link w:val="25"/>
    <w:semiHidden/>
    <w:unhideWhenUsed/>
    <w:qFormat/>
    <w:uiPriority w:val="99"/>
    <w:rPr>
      <w:rFonts w:ascii="宋体" w:eastAsia="宋体"/>
      <w:sz w:val="18"/>
      <w:szCs w:val="18"/>
    </w:rPr>
  </w:style>
  <w:style w:type="paragraph" w:styleId="12">
    <w:name w:val="Balloon Text"/>
    <w:basedOn w:val="1"/>
    <w:link w:val="29"/>
    <w:unhideWhenUsed/>
    <w:qFormat/>
    <w:uiPriority w:val="99"/>
    <w:pPr>
      <w:spacing w:after="0"/>
    </w:pPr>
    <w:rPr>
      <w:sz w:val="18"/>
      <w:szCs w:val="18"/>
    </w:rPr>
  </w:style>
  <w:style w:type="paragraph" w:styleId="13">
    <w:name w:val="footer"/>
    <w:basedOn w:val="1"/>
    <w:link w:val="27"/>
    <w:semiHidden/>
    <w:unhideWhenUsed/>
    <w:qFormat/>
    <w:uiPriority w:val="99"/>
    <w:pPr>
      <w:tabs>
        <w:tab w:val="center" w:pos="4153"/>
        <w:tab w:val="right" w:pos="8306"/>
      </w:tabs>
    </w:pPr>
    <w:rPr>
      <w:sz w:val="18"/>
      <w:szCs w:val="18"/>
    </w:rPr>
  </w:style>
  <w:style w:type="paragraph" w:styleId="14">
    <w:name w:val="header"/>
    <w:basedOn w:val="1"/>
    <w:link w:val="26"/>
    <w:semiHidden/>
    <w:unhideWhenUsed/>
    <w:qFormat/>
    <w:uiPriority w:val="99"/>
    <w:pPr>
      <w:pBdr>
        <w:bottom w:val="single" w:color="auto" w:sz="6" w:space="1"/>
      </w:pBdr>
      <w:tabs>
        <w:tab w:val="center" w:pos="4153"/>
        <w:tab w:val="right" w:pos="8306"/>
      </w:tabs>
      <w:jc w:val="center"/>
    </w:pPr>
    <w:rPr>
      <w:sz w:val="18"/>
      <w:szCs w:val="18"/>
    </w:rPr>
  </w:style>
  <w:style w:type="paragraph" w:styleId="15">
    <w:name w:val="HTML Preformatted"/>
    <w:basedOn w:val="1"/>
    <w:link w:val="3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6">
    <w:name w:val="Normal (Web)"/>
    <w:basedOn w:val="1"/>
    <w:unhideWhenUsed/>
    <w:qFormat/>
    <w:uiPriority w:val="99"/>
    <w:pPr>
      <w:spacing w:beforeAutospacing="1" w:after="0" w:afterAutospacing="1"/>
    </w:pPr>
    <w:rPr>
      <w:rFonts w:cs="Times New Roman"/>
      <w:sz w:val="24"/>
    </w:rPr>
  </w:style>
  <w:style w:type="character" w:styleId="18">
    <w:name w:val="Strong"/>
    <w:basedOn w:val="17"/>
    <w:qFormat/>
    <w:uiPriority w:val="22"/>
    <w:rPr>
      <w:b/>
      <w:bCs/>
    </w:rPr>
  </w:style>
  <w:style w:type="character" w:styleId="19">
    <w:name w:val="FollowedHyperlink"/>
    <w:basedOn w:val="17"/>
    <w:semiHidden/>
    <w:unhideWhenUsed/>
    <w:qFormat/>
    <w:uiPriority w:val="99"/>
    <w:rPr>
      <w:color w:val="800080"/>
      <w:u w:val="single"/>
    </w:rPr>
  </w:style>
  <w:style w:type="character" w:styleId="20">
    <w:name w:val="Emphasis"/>
    <w:basedOn w:val="17"/>
    <w:qFormat/>
    <w:uiPriority w:val="20"/>
    <w:rPr>
      <w:i/>
      <w:iCs/>
    </w:rPr>
  </w:style>
  <w:style w:type="character" w:styleId="21">
    <w:name w:val="Hyperlink"/>
    <w:basedOn w:val="17"/>
    <w:unhideWhenUsed/>
    <w:qFormat/>
    <w:uiPriority w:val="99"/>
    <w:rPr>
      <w:color w:val="0000FF" w:themeColor="hyperlink"/>
      <w:u w:val="single"/>
    </w:rPr>
  </w:style>
  <w:style w:type="character" w:styleId="22">
    <w:name w:val="HTML Code"/>
    <w:basedOn w:val="17"/>
    <w:semiHidden/>
    <w:unhideWhenUsed/>
    <w:qFormat/>
    <w:uiPriority w:val="99"/>
    <w:rPr>
      <w:rFonts w:ascii="Courier New" w:hAnsi="Courier New"/>
      <w:sz w:val="20"/>
    </w:rPr>
  </w:style>
  <w:style w:type="character" w:customStyle="1" w:styleId="24">
    <w:name w:val="标题 5 Char"/>
    <w:link w:val="6"/>
    <w:qFormat/>
    <w:uiPriority w:val="0"/>
    <w:rPr>
      <w:b/>
      <w:sz w:val="28"/>
    </w:rPr>
  </w:style>
  <w:style w:type="character" w:customStyle="1" w:styleId="25">
    <w:name w:val="文档结构图 Char"/>
    <w:basedOn w:val="17"/>
    <w:link w:val="11"/>
    <w:semiHidden/>
    <w:qFormat/>
    <w:uiPriority w:val="99"/>
    <w:rPr>
      <w:rFonts w:ascii="宋体" w:hAnsi="Tahoma" w:cstheme="minorBidi"/>
      <w:sz w:val="18"/>
      <w:szCs w:val="18"/>
    </w:rPr>
  </w:style>
  <w:style w:type="character" w:customStyle="1" w:styleId="26">
    <w:name w:val="页眉 Char"/>
    <w:basedOn w:val="17"/>
    <w:link w:val="14"/>
    <w:semiHidden/>
    <w:qFormat/>
    <w:uiPriority w:val="99"/>
    <w:rPr>
      <w:rFonts w:ascii="Tahoma" w:hAnsi="Tahoma" w:eastAsia="微软雅黑" w:cstheme="minorBidi"/>
      <w:sz w:val="18"/>
      <w:szCs w:val="18"/>
    </w:rPr>
  </w:style>
  <w:style w:type="character" w:customStyle="1" w:styleId="27">
    <w:name w:val="页脚 Char"/>
    <w:basedOn w:val="17"/>
    <w:link w:val="13"/>
    <w:semiHidden/>
    <w:qFormat/>
    <w:uiPriority w:val="99"/>
    <w:rPr>
      <w:rFonts w:ascii="Tahoma" w:hAnsi="Tahoma" w:eastAsia="微软雅黑" w:cstheme="minorBidi"/>
      <w:sz w:val="18"/>
      <w:szCs w:val="18"/>
    </w:rPr>
  </w:style>
  <w:style w:type="character" w:customStyle="1" w:styleId="28">
    <w:name w:val="标题 6 Char"/>
    <w:basedOn w:val="17"/>
    <w:link w:val="7"/>
    <w:qFormat/>
    <w:uiPriority w:val="9"/>
    <w:rPr>
      <w:rFonts w:asciiTheme="majorHAnsi" w:hAnsiTheme="majorHAnsi" w:eastAsiaTheme="majorEastAsia" w:cstheme="majorBidi"/>
      <w:b/>
      <w:bCs/>
      <w:sz w:val="24"/>
      <w:szCs w:val="24"/>
    </w:rPr>
  </w:style>
  <w:style w:type="character" w:customStyle="1" w:styleId="29">
    <w:name w:val="批注框文本 Char"/>
    <w:basedOn w:val="17"/>
    <w:link w:val="12"/>
    <w:semiHidden/>
    <w:qFormat/>
    <w:uiPriority w:val="99"/>
    <w:rPr>
      <w:rFonts w:ascii="Tahoma" w:hAnsi="Tahoma" w:eastAsia="微软雅黑" w:cstheme="minorBidi"/>
      <w:sz w:val="18"/>
      <w:szCs w:val="18"/>
    </w:rPr>
  </w:style>
  <w:style w:type="character" w:customStyle="1" w:styleId="30">
    <w:name w:val="cnblogs_code_copy"/>
    <w:basedOn w:val="17"/>
    <w:qFormat/>
    <w:uiPriority w:val="0"/>
  </w:style>
  <w:style w:type="character" w:customStyle="1" w:styleId="31">
    <w:name w:val="HTML 预设格式 Char"/>
    <w:basedOn w:val="17"/>
    <w:link w:val="15"/>
    <w:qFormat/>
    <w:uiPriority w:val="99"/>
    <w:rPr>
      <w:rFonts w:ascii="宋体" w:hAnsi="宋体"/>
      <w:sz w:val="24"/>
      <w:szCs w:val="24"/>
    </w:rPr>
  </w:style>
  <w:style w:type="paragraph" w:styleId="32">
    <w:name w:val="List Paragraph"/>
    <w:basedOn w:val="1"/>
    <w:unhideWhenUsed/>
    <w:qFormat/>
    <w:uiPriority w:val="99"/>
    <w:pPr>
      <w:ind w:firstLine="420" w:firstLineChars="200"/>
    </w:pPr>
  </w:style>
  <w:style w:type="character" w:customStyle="1" w:styleId="33">
    <w:name w:val="tracking-ad"/>
    <w:basedOn w:val="17"/>
    <w:qFormat/>
    <w:uiPriority w:val="0"/>
  </w:style>
  <w:style w:type="character" w:customStyle="1" w:styleId="34">
    <w:name w:val="keyword"/>
    <w:basedOn w:val="17"/>
    <w:qFormat/>
    <w:uiPriority w:val="0"/>
  </w:style>
  <w:style w:type="character" w:customStyle="1" w:styleId="35">
    <w:name w:val="number"/>
    <w:basedOn w:val="17"/>
    <w:qFormat/>
    <w:uiPriority w:val="0"/>
  </w:style>
  <w:style w:type="character" w:customStyle="1" w:styleId="36">
    <w:name w:val="comment"/>
    <w:basedOn w:val="17"/>
    <w:qFormat/>
    <w:uiPriority w:val="0"/>
  </w:style>
  <w:style w:type="character" w:customStyle="1" w:styleId="37">
    <w:name w:val="string"/>
    <w:basedOn w:val="17"/>
    <w:qFormat/>
    <w:uiPriority w:val="0"/>
  </w:style>
  <w:style w:type="character" w:customStyle="1" w:styleId="38">
    <w:name w:val="annotation"/>
    <w:basedOn w:val="17"/>
    <w:qFormat/>
    <w:uiPriority w:val="0"/>
  </w:style>
  <w:style w:type="character" w:customStyle="1" w:styleId="39">
    <w:name w:val="hljs-keyword"/>
    <w:basedOn w:val="17"/>
    <w:qFormat/>
    <w:uiPriority w:val="0"/>
  </w:style>
  <w:style w:type="character" w:customStyle="1" w:styleId="40">
    <w:name w:val="hljs-variable"/>
    <w:basedOn w:val="17"/>
    <w:qFormat/>
    <w:uiPriority w:val="0"/>
  </w:style>
  <w:style w:type="character" w:customStyle="1" w:styleId="41">
    <w:name w:val="link_title"/>
    <w:basedOn w:val="17"/>
    <w:qFormat/>
    <w:uiPriority w:val="0"/>
  </w:style>
  <w:style w:type="character" w:customStyle="1" w:styleId="42">
    <w:name w:val="cnblogs_code_collapse"/>
    <w:basedOn w:val="17"/>
    <w:qFormat/>
    <w:uiPriority w:val="0"/>
  </w:style>
  <w:style w:type="character" w:customStyle="1" w:styleId="43">
    <w:name w:val="hljs-constant"/>
    <w:basedOn w:val="17"/>
    <w:qFormat/>
    <w:uiPriority w:val="0"/>
  </w:style>
  <w:style w:type="character" w:customStyle="1" w:styleId="44">
    <w:name w:val="hljs-title"/>
    <w:basedOn w:val="17"/>
    <w:qFormat/>
    <w:uiPriority w:val="0"/>
  </w:style>
  <w:style w:type="character" w:customStyle="1" w:styleId="45">
    <w:name w:val="hljs-class"/>
    <w:basedOn w:val="17"/>
    <w:qFormat/>
    <w:uiPriority w:val="0"/>
  </w:style>
  <w:style w:type="character" w:customStyle="1" w:styleId="46">
    <w:name w:val="hljs-javadoc"/>
    <w:basedOn w:val="17"/>
    <w:qFormat/>
    <w:uiPriority w:val="0"/>
  </w:style>
  <w:style w:type="character" w:customStyle="1" w:styleId="47">
    <w:name w:val="hljs-javadoctag"/>
    <w:basedOn w:val="17"/>
    <w:qFormat/>
    <w:uiPriority w:val="0"/>
  </w:style>
  <w:style w:type="character" w:customStyle="1" w:styleId="48">
    <w:name w:val="hljs-number"/>
    <w:basedOn w:val="17"/>
    <w:qFormat/>
    <w:uiPriority w:val="0"/>
  </w:style>
  <w:style w:type="character" w:customStyle="1" w:styleId="49">
    <w:name w:val="hljs-annotation"/>
    <w:basedOn w:val="17"/>
    <w:qFormat/>
    <w:uiPriority w:val="0"/>
  </w:style>
  <w:style w:type="character" w:customStyle="1" w:styleId="50">
    <w:name w:val="hljs-string"/>
    <w:basedOn w:val="17"/>
    <w:qFormat/>
    <w:uiPriority w:val="0"/>
  </w:style>
  <w:style w:type="character" w:customStyle="1" w:styleId="51">
    <w:name w:val="hljs-comment"/>
    <w:basedOn w:val="17"/>
    <w:qFormat/>
    <w:uiPriority w:val="0"/>
  </w:style>
  <w:style w:type="character" w:customStyle="1" w:styleId="52">
    <w:name w:val="标题 7 Char"/>
    <w:basedOn w:val="17"/>
    <w:link w:val="8"/>
    <w:qFormat/>
    <w:uiPriority w:val="9"/>
    <w:rPr>
      <w:rFonts w:ascii="Tahoma" w:hAnsi="Tahoma" w:eastAsia="微软雅黑" w:cstheme="minorBidi"/>
      <w:b/>
      <w:bCs/>
      <w:sz w:val="24"/>
      <w:szCs w:val="24"/>
    </w:rPr>
  </w:style>
  <w:style w:type="paragraph" w:customStyle="1" w:styleId="53">
    <w:name w:val="copyright_p"/>
    <w:basedOn w:val="1"/>
    <w:qFormat/>
    <w:uiPriority w:val="0"/>
    <w:pPr>
      <w:adjustRightInd/>
      <w:snapToGrid/>
      <w:spacing w:before="100" w:beforeAutospacing="1" w:after="100" w:afterAutospacing="1"/>
    </w:pPr>
    <w:rPr>
      <w:rFonts w:ascii="宋体" w:hAnsi="宋体" w:eastAsia="宋体" w:cs="宋体"/>
      <w:sz w:val="24"/>
      <w:szCs w:val="24"/>
    </w:rPr>
  </w:style>
  <w:style w:type="character" w:customStyle="1" w:styleId="54">
    <w:name w:val="标题 1 Char"/>
    <w:basedOn w:val="17"/>
    <w:link w:val="2"/>
    <w:qFormat/>
    <w:uiPriority w:val="9"/>
    <w:rPr>
      <w:rFonts w:ascii="Tahoma" w:hAnsi="Tahoma" w:eastAsia="微软雅黑" w:cstheme="minorBidi"/>
      <w:b/>
      <w:kern w:val="44"/>
      <w:sz w:val="44"/>
      <w:szCs w:val="22"/>
    </w:rPr>
  </w:style>
  <w:style w:type="character" w:customStyle="1" w:styleId="55">
    <w:name w:val="标题 2 Char"/>
    <w:basedOn w:val="17"/>
    <w:link w:val="3"/>
    <w:qFormat/>
    <w:uiPriority w:val="9"/>
    <w:rPr>
      <w:rFonts w:ascii="Arial" w:hAnsi="Arial" w:eastAsia="黑体" w:cstheme="minorBidi"/>
      <w:b/>
      <w:sz w:val="32"/>
      <w:szCs w:val="22"/>
    </w:rPr>
  </w:style>
  <w:style w:type="character" w:customStyle="1" w:styleId="56">
    <w:name w:val="标题 3 Char"/>
    <w:basedOn w:val="17"/>
    <w:link w:val="4"/>
    <w:qFormat/>
    <w:uiPriority w:val="9"/>
    <w:rPr>
      <w:rFonts w:ascii="Tahoma" w:hAnsi="Tahoma" w:eastAsia="微软雅黑" w:cstheme="minorBidi"/>
      <w:b/>
      <w:sz w:val="32"/>
      <w:szCs w:val="22"/>
    </w:rPr>
  </w:style>
  <w:style w:type="character" w:customStyle="1" w:styleId="57">
    <w:name w:val="标题 4 Char"/>
    <w:basedOn w:val="17"/>
    <w:link w:val="5"/>
    <w:qFormat/>
    <w:uiPriority w:val="9"/>
    <w:rPr>
      <w:rFonts w:ascii="Arial" w:hAnsi="Arial" w:eastAsia="黑体" w:cstheme="minorBidi"/>
      <w:b/>
      <w:sz w:val="28"/>
      <w:szCs w:val="22"/>
    </w:rPr>
  </w:style>
  <w:style w:type="character" w:customStyle="1" w:styleId="58">
    <w:name w:val="标题 8 Char"/>
    <w:basedOn w:val="17"/>
    <w:link w:val="9"/>
    <w:qFormat/>
    <w:uiPriority w:val="9"/>
    <w:rPr>
      <w:rFonts w:asciiTheme="majorHAnsi" w:hAnsiTheme="majorHAnsi" w:eastAsiaTheme="majorEastAsia" w:cstheme="majorBidi"/>
      <w:sz w:val="24"/>
      <w:szCs w:val="24"/>
    </w:rPr>
  </w:style>
  <w:style w:type="character" w:customStyle="1" w:styleId="59">
    <w:name w:val="标题 9 Char"/>
    <w:link w:val="10"/>
    <w:qFormat/>
    <w:uiPriority w:val="0"/>
    <w:rPr>
      <w:rFonts w:ascii="Arial" w:hAnsi="Arial" w:eastAsia="黑体"/>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6" Type="http://schemas.microsoft.com/office/2011/relationships/people" Target="people.xml"/><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bmp"/><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NUL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3E7A5F1-0F8E-41A5-B829-731C270FD67B}">
  <ds:schemaRefs/>
</ds:datastoreItem>
</file>

<file path=docProps/app.xml><?xml version="1.0" encoding="utf-8"?>
<Properties xmlns="http://schemas.openxmlformats.org/officeDocument/2006/extended-properties" xmlns:vt="http://schemas.openxmlformats.org/officeDocument/2006/docPropsVTypes">
  <Template>Normal</Template>
  <Pages>178</Pages>
  <Words>17373</Words>
  <Characters>99031</Characters>
  <Lines>825</Lines>
  <Paragraphs>232</Paragraphs>
  <TotalTime>35</TotalTime>
  <ScaleCrop>false</ScaleCrop>
  <LinksUpToDate>false</LinksUpToDate>
  <CharactersWithSpaces>116172</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Administrator</cp:lastModifiedBy>
  <dcterms:modified xsi:type="dcterms:W3CDTF">2018-05-13T07:39:56Z</dcterms:modified>
  <cp:revision>260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y fmtid="{D5CDD505-2E9C-101B-9397-08002B2CF9AE}" pid="3" name="KSORubyTemplateID" linkTarget="0">
    <vt:lpwstr>6</vt:lpwstr>
  </property>
</Properties>
</file>